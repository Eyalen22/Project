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46D15" w:rsidRDefault="00546D15">
      <w:pPr>
        <w:jc w:val="center"/>
        <w:rPr>
          <w:rFonts w:hint="cs"/>
          <w:b/>
          <w:bCs/>
          <w:sz w:val="44"/>
          <w:szCs w:val="44"/>
        </w:rPr>
      </w:pPr>
      <w:bookmarkStart w:id="0" w:name="_heading=h.d2zn9llb3ei" w:colFirst="0" w:colLast="0"/>
      <w:bookmarkEnd w:id="0"/>
    </w:p>
    <w:p w:rsidR="00546D15" w:rsidRDefault="00546D15">
      <w:pPr>
        <w:jc w:val="center"/>
        <w:rPr>
          <w:b/>
          <w:bCs/>
          <w:sz w:val="44"/>
          <w:szCs w:val="44"/>
        </w:rPr>
      </w:pPr>
    </w:p>
    <w:p w:rsidR="00546D15" w:rsidRDefault="00942D4E">
      <w:pPr>
        <w:jc w:val="center"/>
        <w:rPr>
          <w:b/>
          <w:bCs/>
          <w:sz w:val="44"/>
          <w:szCs w:val="44"/>
        </w:rPr>
      </w:pPr>
      <w:r>
        <w:rPr>
          <w:b/>
          <w:bCs/>
          <w:sz w:val="44"/>
          <w:szCs w:val="44"/>
          <w:rtl/>
        </w:rPr>
        <w:t xml:space="preserve">עמוד השער </w:t>
      </w:r>
      <w:r>
        <w:rPr>
          <w:noProof/>
        </w:rPr>
        <mc:AlternateContent>
          <mc:Choice Requires="wps">
            <w:drawing>
              <wp:anchor distT="0" distB="0" distL="114300" distR="114300" simplePos="0" relativeHeight="251658240" behindDoc="0" locked="0" layoutInCell="1" hidden="0" allowOverlap="1">
                <wp:simplePos x="0" y="0"/>
                <wp:positionH relativeFrom="column">
                  <wp:posOffset>1257300</wp:posOffset>
                </wp:positionH>
                <wp:positionV relativeFrom="paragraph">
                  <wp:posOffset>330200</wp:posOffset>
                </wp:positionV>
                <wp:extent cx="2476500" cy="1609725"/>
                <wp:effectExtent l="0" t="0" r="0" b="0"/>
                <wp:wrapNone/>
                <wp:docPr id="21" name=""/>
                <wp:cNvGraphicFramePr/>
                <a:graphic xmlns:a="http://schemas.openxmlformats.org/drawingml/2006/main">
                  <a:graphicData uri="http://schemas.microsoft.com/office/word/2010/wordprocessingShape">
                    <wps:wsp>
                      <wps:cNvSpPr/>
                      <wps:spPr>
                        <a:xfrm>
                          <a:off x="4183950" y="3051338"/>
                          <a:ext cx="2324100" cy="1457325"/>
                        </a:xfrm>
                        <a:prstGeom prst="rect">
                          <a:avLst/>
                        </a:prstGeom>
                        <a:solidFill>
                          <a:schemeClr val="accent1"/>
                        </a:solidFill>
                        <a:ln w="25400" cap="flat" cmpd="sng">
                          <a:solidFill>
                            <a:srgbClr val="395E89"/>
                          </a:solidFill>
                          <a:prstDash val="solid"/>
                          <a:round/>
                          <a:headEnd type="none" w="sm" len="sm"/>
                          <a:tailEnd type="none" w="sm" len="sm"/>
                        </a:ln>
                      </wps:spPr>
                      <wps:txbx>
                        <w:txbxContent>
                          <w:p w:rsidR="00CB05C3" w:rsidRDefault="00CB05C3">
                            <w:pPr>
                              <w:spacing w:line="275" w:lineRule="auto"/>
                              <w:jc w:val="center"/>
                              <w:textDirection w:val="btLr"/>
                            </w:pPr>
                            <w:proofErr w:type="spellStart"/>
                            <w:r>
                              <w:rPr>
                                <w:color w:val="000000"/>
                              </w:rPr>
                              <w:t>תמונה</w:t>
                            </w:r>
                            <w:proofErr w:type="spellEnd"/>
                          </w:p>
                        </w:txbxContent>
                      </wps:txbx>
                      <wps:bodyPr spcFirstLastPara="1" wrap="square" lIns="91425" tIns="45700" rIns="91425" bIns="45700" anchor="ctr" anchorCtr="0">
                        <a:noAutofit/>
                      </wps:bodyPr>
                    </wps:wsp>
                  </a:graphicData>
                </a:graphic>
              </wp:anchor>
            </w:drawing>
          </mc:Choice>
          <mc:Fallback>
            <w:pict>
              <v:rect id="_x0000_s1026" style="position:absolute;left:0;text-align:left;margin-left:99pt;margin-top:26pt;width:195pt;height:126.7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" fillcolor="#4472c4 [3204]" strokecolor="#395e89" strokeweight="2pt">
                <v:stroke startarrowwidth="narrow" startarrowlength="short" endarrowwidth="narrow" endarrowlength="short" joinstyle="round"/>
                <v:textbox inset="2.53958mm,1.2694mm,2.53958mm,1.2694mm">
                  <w:txbxContent>
                    <w:p w:rsidR="00CB05C3" w:rsidRDefault="00CB05C3">
                      <w:pPr>
                        <w:spacing w:line="275" w:lineRule="auto"/>
                        <w:jc w:val="center"/>
                        <w:textDirection w:val="btLr"/>
                      </w:pPr>
                      <w:proofErr w:type="spellStart"/>
                      <w:r>
                        <w:rPr>
                          <w:color w:val="000000"/>
                        </w:rPr>
                        <w:t>תמונה</w:t>
                      </w:r>
                      <w:proofErr w:type="spellEnd"/>
                    </w:p>
                  </w:txbxContent>
                </v:textbox>
              </v:rect>
            </w:pict>
          </mc:Fallback>
        </mc:AlternateContent>
      </w:r>
    </w:p>
    <w:p w:rsidR="00546D15" w:rsidRDefault="00546D15">
      <w:pPr>
        <w:jc w:val="center"/>
        <w:rPr>
          <w:b/>
          <w:bCs/>
          <w:sz w:val="44"/>
          <w:szCs w:val="44"/>
        </w:rPr>
      </w:pPr>
    </w:p>
    <w:p w:rsidR="00546D15" w:rsidRDefault="00546D15">
      <w:pPr>
        <w:jc w:val="center"/>
        <w:rPr>
          <w:b/>
          <w:bCs/>
          <w:sz w:val="44"/>
          <w:szCs w:val="44"/>
        </w:rPr>
      </w:pPr>
    </w:p>
    <w:p w:rsidR="00546D15" w:rsidRDefault="00546D15">
      <w:pPr>
        <w:rPr>
          <w:b/>
          <w:bCs/>
          <w:sz w:val="32"/>
          <w:szCs w:val="32"/>
        </w:rPr>
      </w:pPr>
    </w:p>
    <w:p w:rsidR="00546D15" w:rsidRDefault="00546D15">
      <w:pPr>
        <w:rPr>
          <w:b/>
          <w:bCs/>
          <w:sz w:val="32"/>
          <w:szCs w:val="32"/>
        </w:rPr>
      </w:pPr>
    </w:p>
    <w:p w:rsidR="00546D15" w:rsidRDefault="00546D15">
      <w:pPr>
        <w:rPr>
          <w:b/>
          <w:bCs/>
          <w:sz w:val="32"/>
          <w:szCs w:val="32"/>
        </w:rPr>
      </w:pPr>
    </w:p>
    <w:p w:rsidR="00546D15" w:rsidRDefault="00942D4E">
      <w:pPr>
        <w:rPr>
          <w:b/>
          <w:bCs/>
          <w:sz w:val="32"/>
          <w:szCs w:val="32"/>
        </w:rPr>
      </w:pPr>
      <w:r>
        <w:rPr>
          <w:b/>
          <w:bCs/>
          <w:sz w:val="32"/>
          <w:szCs w:val="32"/>
          <w:rtl/>
        </w:rPr>
        <w:t>יכלול:</w:t>
      </w:r>
    </w:p>
    <w:p w:rsidR="00546D15" w:rsidRDefault="00942D4E">
      <w:pPr>
        <w:numPr>
          <w:ilvl w:val="0"/>
          <w:numId w:val="3"/>
        </w:numPr>
        <w:pBdr>
          <w:top w:val="nil"/>
          <w:left w:val="nil"/>
          <w:bottom w:val="nil"/>
          <w:right w:val="nil"/>
          <w:between w:val="nil"/>
        </w:pBdr>
        <w:spacing w:after="0"/>
      </w:pPr>
      <w:r>
        <w:rPr>
          <w:color w:val="000000"/>
          <w:rtl/>
        </w:rPr>
        <w:t>לוגו של בית הספר</w:t>
      </w:r>
    </w:p>
    <w:p w:rsidR="00546D15" w:rsidRDefault="00942D4E">
      <w:pPr>
        <w:numPr>
          <w:ilvl w:val="0"/>
          <w:numId w:val="3"/>
        </w:numPr>
        <w:pBdr>
          <w:top w:val="nil"/>
          <w:left w:val="nil"/>
          <w:bottom w:val="nil"/>
          <w:right w:val="nil"/>
          <w:between w:val="nil"/>
        </w:pBdr>
        <w:spacing w:after="0"/>
      </w:pPr>
      <w:r>
        <w:rPr>
          <w:color w:val="000000"/>
          <w:rtl/>
        </w:rPr>
        <w:t>לוגו של האפליקציה/יישום/מערכת</w:t>
      </w:r>
    </w:p>
    <w:p w:rsidR="00546D15" w:rsidRDefault="00942D4E">
      <w:pPr>
        <w:numPr>
          <w:ilvl w:val="0"/>
          <w:numId w:val="3"/>
        </w:numPr>
        <w:pBdr>
          <w:top w:val="nil"/>
          <w:left w:val="nil"/>
          <w:bottom w:val="nil"/>
          <w:right w:val="nil"/>
          <w:between w:val="nil"/>
        </w:pBdr>
        <w:spacing w:after="0"/>
      </w:pPr>
      <w:r>
        <w:rPr>
          <w:color w:val="000000"/>
          <w:rtl/>
        </w:rPr>
        <w:t>נושא העבודה</w:t>
      </w:r>
    </w:p>
    <w:p w:rsidR="00546D15" w:rsidRDefault="00942D4E">
      <w:pPr>
        <w:numPr>
          <w:ilvl w:val="0"/>
          <w:numId w:val="3"/>
        </w:numPr>
        <w:pBdr>
          <w:top w:val="nil"/>
          <w:left w:val="nil"/>
          <w:bottom w:val="nil"/>
          <w:right w:val="nil"/>
          <w:between w:val="nil"/>
        </w:pBdr>
        <w:spacing w:after="0"/>
      </w:pPr>
      <w:r>
        <w:rPr>
          <w:color w:val="000000"/>
          <w:rtl/>
        </w:rPr>
        <w:t>שם התלמיד</w:t>
      </w:r>
    </w:p>
    <w:p w:rsidR="00546D15" w:rsidRDefault="00942D4E">
      <w:pPr>
        <w:numPr>
          <w:ilvl w:val="0"/>
          <w:numId w:val="3"/>
        </w:numPr>
        <w:pBdr>
          <w:top w:val="nil"/>
          <w:left w:val="nil"/>
          <w:bottom w:val="nil"/>
          <w:right w:val="nil"/>
          <w:between w:val="nil"/>
        </w:pBdr>
        <w:spacing w:after="0"/>
      </w:pPr>
      <w:r>
        <w:rPr>
          <w:color w:val="000000"/>
          <w:rtl/>
        </w:rPr>
        <w:t>ת"ז של התלמיד</w:t>
      </w:r>
    </w:p>
    <w:p w:rsidR="00546D15" w:rsidRDefault="00942D4E">
      <w:pPr>
        <w:numPr>
          <w:ilvl w:val="0"/>
          <w:numId w:val="3"/>
        </w:numPr>
        <w:pBdr>
          <w:top w:val="nil"/>
          <w:left w:val="nil"/>
          <w:bottom w:val="nil"/>
          <w:right w:val="nil"/>
          <w:between w:val="nil"/>
        </w:pBdr>
        <w:spacing w:after="0"/>
      </w:pPr>
      <w:r>
        <w:rPr>
          <w:color w:val="000000"/>
          <w:rtl/>
        </w:rPr>
        <w:t>שם בית הספר ועיר</w:t>
      </w:r>
    </w:p>
    <w:p w:rsidR="00546D15" w:rsidRDefault="00942D4E">
      <w:pPr>
        <w:numPr>
          <w:ilvl w:val="0"/>
          <w:numId w:val="3"/>
        </w:numPr>
        <w:pBdr>
          <w:top w:val="nil"/>
          <w:left w:val="nil"/>
          <w:bottom w:val="nil"/>
          <w:right w:val="nil"/>
          <w:between w:val="nil"/>
        </w:pBdr>
        <w:spacing w:after="0"/>
      </w:pPr>
      <w:r>
        <w:rPr>
          <w:color w:val="000000"/>
          <w:rtl/>
        </w:rPr>
        <w:t>שמות המנחים + המורים המלווים</w:t>
      </w:r>
    </w:p>
    <w:p w:rsidR="00546D15" w:rsidRDefault="00942D4E">
      <w:pPr>
        <w:numPr>
          <w:ilvl w:val="0"/>
          <w:numId w:val="3"/>
        </w:numPr>
        <w:pBdr>
          <w:top w:val="nil"/>
          <w:left w:val="nil"/>
          <w:bottom w:val="nil"/>
          <w:right w:val="nil"/>
          <w:between w:val="nil"/>
        </w:pBdr>
        <w:rPr>
          <w:color w:val="000000"/>
        </w:rPr>
      </w:pPr>
      <w:r>
        <w:rPr>
          <w:color w:val="000000"/>
          <w:rtl/>
        </w:rPr>
        <w:t>מועד הגשת המסמך (חודש ושנה)</w:t>
      </w:r>
    </w:p>
    <w:p w:rsidR="00546D15" w:rsidRDefault="00942D4E">
      <w:pPr>
        <w:ind w:left="2880"/>
      </w:pPr>
      <w:r>
        <w:br w:type="page"/>
      </w:r>
    </w:p>
    <w:p w:rsidR="00546D15" w:rsidRDefault="00546D15"/>
    <w:p w:rsidR="00546D15" w:rsidRDefault="00942D4E">
      <w:pPr>
        <w:rPr>
          <w:b/>
          <w:bCs/>
          <w:sz w:val="28"/>
          <w:szCs w:val="28"/>
          <w:u w:val="single"/>
        </w:rPr>
      </w:pPr>
      <w:r>
        <w:rPr>
          <w:b/>
          <w:bCs/>
          <w:sz w:val="28"/>
          <w:szCs w:val="28"/>
          <w:u w:val="single"/>
          <w:rtl/>
        </w:rPr>
        <w:t>תוכן עניינים וראשי פרקים (אוטומטי לא ידני)</w:t>
      </w:r>
    </w:p>
    <w:p w:rsidR="00546D15" w:rsidRDefault="00942D4E">
      <w:pPr>
        <w:rPr>
          <w:b/>
          <w:bCs/>
          <w:sz w:val="28"/>
          <w:szCs w:val="28"/>
        </w:rPr>
      </w:pPr>
      <w:r>
        <w:br w:type="page"/>
      </w:r>
    </w:p>
    <w:p w:rsidR="00546D15" w:rsidRDefault="00546D15">
      <w:pPr>
        <w:rPr>
          <w:b/>
          <w:bCs/>
          <w:sz w:val="28"/>
          <w:szCs w:val="28"/>
          <w:u w:val="single"/>
        </w:rPr>
      </w:pPr>
    </w:p>
    <w:p w:rsidR="00546D15" w:rsidRDefault="00942D4E">
      <w:pPr>
        <w:pStyle w:val="1"/>
        <w:keepNext w:val="0"/>
        <w:keepLines w:val="0"/>
        <w:rPr>
          <w:sz w:val="20"/>
          <w:szCs w:val="20"/>
          <w:u w:val="single"/>
        </w:rPr>
      </w:pPr>
      <w:bookmarkStart w:id="1" w:name="_heading=h.4tx75a16k2nb" w:colFirst="0" w:colLast="0"/>
      <w:bookmarkEnd w:id="1"/>
      <w:r>
        <w:rPr>
          <w:sz w:val="20"/>
          <w:szCs w:val="20"/>
          <w:u w:val="single"/>
        </w:rPr>
        <w:t>Phoenix U.E.S</w:t>
      </w:r>
    </w:p>
    <w:p w:rsidR="00546D15" w:rsidRDefault="00942D4E">
      <w:pPr>
        <w:jc w:val="center"/>
        <w:rPr>
          <w:sz w:val="48"/>
          <w:szCs w:val="48"/>
        </w:rPr>
      </w:pPr>
      <w:r>
        <w:rPr>
          <w:b/>
          <w:bCs/>
          <w:sz w:val="30"/>
          <w:szCs w:val="30"/>
          <w:u w:val="single"/>
          <w:rtl/>
        </w:rPr>
        <w:t>פרק א' - 'שם המערכת' - ייזום</w:t>
      </w:r>
    </w:p>
    <w:p w:rsidR="00546D15" w:rsidRDefault="00942D4E">
      <w:pPr>
        <w:pStyle w:val="2"/>
        <w:keepNext w:val="0"/>
        <w:keepLines w:val="0"/>
        <w:rPr>
          <w:sz w:val="26"/>
          <w:szCs w:val="26"/>
          <w:u w:val="single"/>
        </w:rPr>
      </w:pPr>
      <w:bookmarkStart w:id="2" w:name="_heading=h.gmskgl9e6q1f" w:colFirst="0" w:colLast="0"/>
      <w:bookmarkEnd w:id="2"/>
      <w:r>
        <w:rPr>
          <w:sz w:val="26"/>
          <w:szCs w:val="26"/>
          <w:u w:val="single"/>
          <w:rtl/>
        </w:rPr>
        <w:t>תיאור ראשוני של המערכת</w:t>
      </w:r>
    </w:p>
    <w:p w:rsidR="00546D15" w:rsidRDefault="00942D4E">
      <w:pPr>
        <w:spacing w:before="240" w:after="240"/>
        <w:rPr>
          <w:b/>
          <w:bCs/>
          <w:sz w:val="34"/>
          <w:szCs w:val="34"/>
        </w:rPr>
      </w:pPr>
      <w:r>
        <w:rPr>
          <w:rtl/>
        </w:rPr>
        <w:t xml:space="preserve">המערכת היא מערכת להצפנת </w:t>
      </w:r>
      <w:proofErr w:type="spellStart"/>
      <w:r>
        <w:rPr>
          <w:rtl/>
        </w:rPr>
        <w:t>דיסק־און־קי</w:t>
      </w:r>
      <w:proofErr w:type="spellEnd"/>
      <w:r>
        <w:rPr>
          <w:rtl/>
        </w:rPr>
        <w:t xml:space="preserve"> ( </w:t>
      </w:r>
      <w:r>
        <w:t>DOK</w:t>
      </w:r>
      <w:r>
        <w:rPr>
          <w:rtl/>
        </w:rPr>
        <w:t xml:space="preserve">). </w:t>
      </w:r>
      <w:r>
        <w:rPr>
          <w:rtl/>
        </w:rPr>
        <w:br/>
        <w:t xml:space="preserve">ה </w:t>
      </w:r>
      <w:proofErr w:type="spellStart"/>
      <w:r>
        <w:rPr>
          <w:rtl/>
        </w:rPr>
        <w:t>דיסק־און־קי</w:t>
      </w:r>
      <w:proofErr w:type="spellEnd"/>
      <w:r>
        <w:rPr>
          <w:rtl/>
        </w:rPr>
        <w:t xml:space="preserve"> – אינו מאובטח וברגע שהוא נופל לידיים זרות, כל המידע שבו גלוי לעיני כל.</w:t>
      </w:r>
      <w:r>
        <w:rPr>
          <w:rtl/>
        </w:rPr>
        <w:br/>
        <w:t xml:space="preserve">המערכת שלי תדאג לאבטחת כלל המידע ב </w:t>
      </w:r>
      <w:proofErr w:type="spellStart"/>
      <w:r>
        <w:rPr>
          <w:rtl/>
        </w:rPr>
        <w:t>דיסק־און־קי</w:t>
      </w:r>
      <w:proofErr w:type="spellEnd"/>
      <w:r>
        <w:rPr>
          <w:rtl/>
        </w:rPr>
        <w:t xml:space="preserve"> בצורה שתאפשר אך ורק לבעל ה </w:t>
      </w:r>
      <w:proofErr w:type="spellStart"/>
      <w:r>
        <w:rPr>
          <w:rtl/>
        </w:rPr>
        <w:t>דיסק־און־קי</w:t>
      </w:r>
      <w:proofErr w:type="spellEnd"/>
      <w:r>
        <w:rPr>
          <w:rtl/>
        </w:rPr>
        <w:t xml:space="preserve"> לפענח אותו. במקרה שה </w:t>
      </w:r>
      <w:proofErr w:type="spellStart"/>
      <w:r>
        <w:rPr>
          <w:rtl/>
        </w:rPr>
        <w:t>דיסק־און־קי</w:t>
      </w:r>
      <w:proofErr w:type="spellEnd"/>
      <w:r>
        <w:rPr>
          <w:rtl/>
        </w:rPr>
        <w:t xml:space="preserve"> </w:t>
      </w:r>
      <w:proofErr w:type="spellStart"/>
      <w:r>
        <w:rPr>
          <w:rtl/>
        </w:rPr>
        <w:t>יפול</w:t>
      </w:r>
      <w:proofErr w:type="spellEnd"/>
      <w:r>
        <w:rPr>
          <w:rtl/>
        </w:rPr>
        <w:t xml:space="preserve"> לידיים זרות והמערכת תזהה זאת, היא תדאג להשמיד את כל תוכנו.</w:t>
      </w:r>
      <w:r>
        <w:rPr>
          <w:rtl/>
        </w:rPr>
        <w:br/>
        <w:t xml:space="preserve">במקביל לעבודה עם ה </w:t>
      </w:r>
      <w:proofErr w:type="spellStart"/>
      <w:r>
        <w:rPr>
          <w:rtl/>
        </w:rPr>
        <w:t>דיסק־און־קי</w:t>
      </w:r>
      <w:proofErr w:type="spellEnd"/>
      <w:r>
        <w:rPr>
          <w:rtl/>
        </w:rPr>
        <w:t xml:space="preserve"> הוא יגובה לשרת מרוחק, מה שיאפשר לבעל ה </w:t>
      </w:r>
      <w:proofErr w:type="spellStart"/>
      <w:r>
        <w:rPr>
          <w:rtl/>
        </w:rPr>
        <w:t>דיסק־און־קי</w:t>
      </w:r>
      <w:proofErr w:type="spellEnd"/>
      <w:r>
        <w:rPr>
          <w:rtl/>
        </w:rPr>
        <w:t xml:space="preserve"> לשחזר מידע לאחר אובדן ה </w:t>
      </w:r>
      <w:proofErr w:type="spellStart"/>
      <w:r>
        <w:rPr>
          <w:rtl/>
        </w:rPr>
        <w:t>דיסק־און־קי</w:t>
      </w:r>
      <w:proofErr w:type="spellEnd"/>
      <w:r>
        <w:rPr>
          <w:rtl/>
        </w:rPr>
        <w:t xml:space="preserve"> ו/או לאחר השמדת ה </w:t>
      </w:r>
      <w:proofErr w:type="spellStart"/>
      <w:r>
        <w:rPr>
          <w:rtl/>
        </w:rPr>
        <w:t>דיסק־און־קי</w:t>
      </w:r>
      <w:proofErr w:type="spellEnd"/>
      <w:r>
        <w:rPr>
          <w:rtl/>
        </w:rPr>
        <w:t>.</w:t>
      </w:r>
    </w:p>
    <w:p w:rsidR="00546D15" w:rsidRDefault="00942D4E">
      <w:pPr>
        <w:spacing w:before="240" w:after="240"/>
        <w:rPr>
          <w:b/>
          <w:bCs/>
          <w:u w:val="single"/>
        </w:rPr>
      </w:pPr>
      <w:r>
        <w:rPr>
          <w:b/>
          <w:bCs/>
          <w:u w:val="single"/>
          <w:rtl/>
        </w:rPr>
        <w:t>המוצר המוגמר:</w:t>
      </w:r>
    </w:p>
    <w:p w:rsidR="00546D15" w:rsidRDefault="00942D4E">
      <w:pPr>
        <w:spacing w:before="240" w:after="240"/>
      </w:pPr>
      <w:r>
        <w:rPr>
          <w:rtl/>
        </w:rPr>
        <w:t xml:space="preserve">מערכת </w:t>
      </w:r>
      <w:proofErr w:type="spellStart"/>
      <w:r>
        <w:rPr>
          <w:rtl/>
        </w:rPr>
        <w:t>דיסק־און־קי</w:t>
      </w:r>
      <w:proofErr w:type="spellEnd"/>
      <w:r>
        <w:rPr>
          <w:rtl/>
        </w:rPr>
        <w:t xml:space="preserve"> מאובטחת  הכוללת הצפנה מלאה של כל המידע ב </w:t>
      </w:r>
      <w:proofErr w:type="spellStart"/>
      <w:r>
        <w:rPr>
          <w:rtl/>
        </w:rPr>
        <w:t>דיסק־און־קי</w:t>
      </w:r>
      <w:proofErr w:type="spellEnd"/>
      <w:r>
        <w:rPr>
          <w:rtl/>
        </w:rPr>
        <w:t xml:space="preserve"> , בדיקת משתמשים, שמירה עותק של כל הקבצים בשרת מרוחק למען שיחזור, מחיקה מלאה של </w:t>
      </w:r>
      <w:proofErr w:type="spellStart"/>
      <w:r>
        <w:rPr>
          <w:rtl/>
        </w:rPr>
        <w:t>הדיסק־און־קי</w:t>
      </w:r>
      <w:proofErr w:type="spellEnd"/>
      <w:r>
        <w:rPr>
          <w:rtl/>
        </w:rPr>
        <w:t xml:space="preserve"> בכישלון של כניסה אליו, אפשרות שיחזור דרך השרת, הפעלת ההצפנה בכל פעם מחדש שה </w:t>
      </w:r>
      <w:proofErr w:type="spellStart"/>
      <w:r>
        <w:rPr>
          <w:rtl/>
        </w:rPr>
        <w:t>דיסק־און־קי</w:t>
      </w:r>
      <w:proofErr w:type="spellEnd"/>
      <w:r>
        <w:rPr>
          <w:rtl/>
        </w:rPr>
        <w:t xml:space="preserve"> מופעל, אחרי הכנסה של הסיסמא ושם משתמש נכונים להחזיר את כל הקבצים למצב הראשוני שלהם.</w:t>
      </w:r>
    </w:p>
    <w:p w:rsidR="00546D15" w:rsidRDefault="00942D4E">
      <w:pPr>
        <w:spacing w:before="240" w:after="240"/>
        <w:rPr>
          <w:b/>
          <w:bCs/>
          <w:u w:val="single"/>
        </w:rPr>
      </w:pPr>
      <w:r>
        <w:rPr>
          <w:b/>
          <w:bCs/>
          <w:u w:val="single"/>
          <w:rtl/>
        </w:rPr>
        <w:t xml:space="preserve">אז למה בחרתי </w:t>
      </w:r>
      <w:proofErr w:type="spellStart"/>
      <w:r>
        <w:rPr>
          <w:b/>
          <w:bCs/>
          <w:u w:val="single"/>
          <w:rtl/>
        </w:rPr>
        <w:t>בפרוייקט</w:t>
      </w:r>
      <w:proofErr w:type="spellEnd"/>
      <w:r>
        <w:rPr>
          <w:b/>
          <w:bCs/>
          <w:u w:val="single"/>
          <w:rtl/>
        </w:rPr>
        <w:t xml:space="preserve"> הזה?</w:t>
      </w:r>
    </w:p>
    <w:p w:rsidR="00546D15" w:rsidRDefault="00942D4E">
      <w:pPr>
        <w:spacing w:before="240" w:after="240"/>
      </w:pPr>
      <w:r>
        <w:rPr>
          <w:rtl/>
        </w:rPr>
        <w:t xml:space="preserve">בחרתי </w:t>
      </w:r>
      <w:proofErr w:type="spellStart"/>
      <w:r>
        <w:rPr>
          <w:rtl/>
        </w:rPr>
        <w:t>בפרוייקט</w:t>
      </w:r>
      <w:proofErr w:type="spellEnd"/>
      <w:r>
        <w:rPr>
          <w:rtl/>
        </w:rPr>
        <w:t xml:space="preserve"> הזה כי אני מאוד מתעניין באבטחת מידע ואיך כל זה פועל גם שהשרת אינו מחובר ועובד כל הזמן האתגר </w:t>
      </w:r>
      <w:proofErr w:type="spellStart"/>
      <w:r>
        <w:rPr>
          <w:rtl/>
        </w:rPr>
        <w:t>בפרוייקט</w:t>
      </w:r>
      <w:proofErr w:type="spellEnd"/>
      <w:r>
        <w:rPr>
          <w:rtl/>
        </w:rPr>
        <w:t xml:space="preserve"> עניין אותי.                                                                                               בנוסף לזה כל שהותי במגמה הייתי עם </w:t>
      </w:r>
      <w:proofErr w:type="spellStart"/>
      <w:r>
        <w:rPr>
          <w:rtl/>
        </w:rPr>
        <w:t>דיסק־און־קי</w:t>
      </w:r>
      <w:proofErr w:type="spellEnd"/>
      <w:r>
        <w:rPr>
          <w:rtl/>
        </w:rPr>
        <w:t xml:space="preserve"> והוא באמת אף פעם לא היה מוצפן וכל בן אדם היה יכול לגשת לי לפרטים ולדברים שלי מבלי שום בעיה והמחשבה הזאת מטרידה אותי ומונעת ממני פרטיות </w:t>
      </w:r>
      <w:proofErr w:type="spellStart"/>
      <w:r>
        <w:rPr>
          <w:rtl/>
        </w:rPr>
        <w:t>והפרוייקט</w:t>
      </w:r>
      <w:proofErr w:type="spellEnd"/>
      <w:r>
        <w:rPr>
          <w:rtl/>
        </w:rPr>
        <w:t xml:space="preserve"> הזה יעזור לי לפרטיות שלי ולהגנה שלי.</w:t>
      </w:r>
    </w:p>
    <w:p w:rsidR="00546D15" w:rsidRDefault="00942D4E">
      <w:pPr>
        <w:spacing w:before="240" w:after="240"/>
        <w:rPr>
          <w:b/>
          <w:bCs/>
          <w:u w:val="single"/>
        </w:rPr>
      </w:pPr>
      <w:r>
        <w:rPr>
          <w:b/>
          <w:bCs/>
          <w:u w:val="single"/>
          <w:rtl/>
        </w:rPr>
        <w:t xml:space="preserve">אתגרים שאני צופה להם </w:t>
      </w:r>
      <w:proofErr w:type="spellStart"/>
      <w:r>
        <w:rPr>
          <w:b/>
          <w:bCs/>
          <w:u w:val="single"/>
          <w:rtl/>
        </w:rPr>
        <w:t>בפרוייקט</w:t>
      </w:r>
      <w:proofErr w:type="spellEnd"/>
      <w:r>
        <w:rPr>
          <w:b/>
          <w:bCs/>
          <w:u w:val="single"/>
          <w:rtl/>
        </w:rPr>
        <w:t>:</w:t>
      </w:r>
    </w:p>
    <w:p w:rsidR="00546D15" w:rsidRDefault="00942D4E">
      <w:pPr>
        <w:spacing w:before="240" w:after="240"/>
      </w:pPr>
      <w:r>
        <w:rPr>
          <w:rtl/>
        </w:rPr>
        <w:t xml:space="preserve">יצירת קובץ מערכת פנימי שמסוגל לאמת גישה גם ללא חיבור לשרת, הצפנה ברמת קובץ בודד ובמקביל גם ברמת כלל </w:t>
      </w:r>
      <w:proofErr w:type="spellStart"/>
      <w:r>
        <w:rPr>
          <w:rtl/>
        </w:rPr>
        <w:t>דיסק־און־קי</w:t>
      </w:r>
      <w:proofErr w:type="spellEnd"/>
      <w:r>
        <w:rPr>
          <w:rtl/>
        </w:rPr>
        <w:t xml:space="preserve">,  יצירת גיבוי מאובטח לכל הקבצים המוצפנים, התאמה בין השרת לדיסקו </w:t>
      </w:r>
      <w:proofErr w:type="spellStart"/>
      <w:r>
        <w:rPr>
          <w:rtl/>
        </w:rPr>
        <w:t>דיסק־און־קי</w:t>
      </w:r>
      <w:proofErr w:type="spellEnd"/>
      <w:r>
        <w:rPr>
          <w:rtl/>
        </w:rPr>
        <w:t xml:space="preserve"> נקי כך שהמערכת לא תישבר גם אם המשתמש מעתיק או מזיז קבצים.</w:t>
      </w:r>
    </w:p>
    <w:p w:rsidR="00546D15" w:rsidRDefault="00942D4E">
      <w:pPr>
        <w:pStyle w:val="2"/>
        <w:keepNext w:val="0"/>
        <w:keepLines w:val="0"/>
        <w:rPr>
          <w:sz w:val="34"/>
          <w:szCs w:val="34"/>
        </w:rPr>
      </w:pPr>
      <w:bookmarkStart w:id="3" w:name="_heading=h.q7y1e5ovt1vt" w:colFirst="0" w:colLast="0"/>
      <w:bookmarkEnd w:id="3"/>
      <w:r>
        <w:rPr>
          <w:sz w:val="34"/>
          <w:szCs w:val="34"/>
          <w:rtl/>
        </w:rPr>
        <w:t>הגדרת הלקוח</w:t>
      </w:r>
    </w:p>
    <w:p w:rsidR="00546D15" w:rsidRDefault="00942D4E">
      <w:pPr>
        <w:spacing w:before="240" w:after="240"/>
      </w:pPr>
      <w:r>
        <w:rPr>
          <w:rtl/>
        </w:rPr>
        <w:t xml:space="preserve">הלקוח הוא כל בן אדם אשר נחזיק בבעלותו </w:t>
      </w:r>
      <w:proofErr w:type="spellStart"/>
      <w:r>
        <w:rPr>
          <w:rtl/>
        </w:rPr>
        <w:t>דיסק־און־קי</w:t>
      </w:r>
      <w:proofErr w:type="spellEnd"/>
      <w:r>
        <w:rPr>
          <w:rtl/>
        </w:rPr>
        <w:t xml:space="preserve"> ורוצה שהוא יהיה מאובטח ולא יוכלו לפרוץ לו פנימה + שמירה על הקבצים במקום אחר שיוכל לשחזר אותם במקרה הצורך.</w:t>
      </w:r>
    </w:p>
    <w:p w:rsidR="00546D15" w:rsidRDefault="00942D4E">
      <w:pPr>
        <w:pStyle w:val="2"/>
        <w:keepNext w:val="0"/>
        <w:keepLines w:val="0"/>
        <w:rPr>
          <w:sz w:val="34"/>
          <w:szCs w:val="34"/>
        </w:rPr>
      </w:pPr>
      <w:bookmarkStart w:id="4" w:name="_heading=h.38gr2zar2g9a" w:colFirst="0" w:colLast="0"/>
      <w:bookmarkEnd w:id="4"/>
      <w:r>
        <w:rPr>
          <w:sz w:val="34"/>
          <w:szCs w:val="34"/>
          <w:rtl/>
        </w:rPr>
        <w:t>למי מיועדת המערכת ומי הולך להשתמש בה?</w:t>
      </w:r>
    </w:p>
    <w:p w:rsidR="00546D15" w:rsidRDefault="00942D4E">
      <w:pPr>
        <w:spacing w:before="240" w:after="240"/>
      </w:pPr>
      <w:r>
        <w:rPr>
          <w:rtl/>
        </w:rPr>
        <w:lastRenderedPageBreak/>
        <w:t xml:space="preserve">המערכת מיועדת לכל אדם שמחזיק </w:t>
      </w:r>
      <w:proofErr w:type="spellStart"/>
      <w:r>
        <w:rPr>
          <w:rtl/>
        </w:rPr>
        <w:t>דיסק־און־קי</w:t>
      </w:r>
      <w:proofErr w:type="spellEnd"/>
      <w:r>
        <w:rPr>
          <w:rtl/>
        </w:rPr>
        <w:t xml:space="preserve"> – תלמידים, אנשי מחשבים, בעלי עסקים, עובדים שמחזיקים קבצים מסווגים, ואפילו אנשים פרטיים שרוצים לשמור תמונות/מסמכים חשובים.</w:t>
      </w:r>
    </w:p>
    <w:p w:rsidR="00546D15" w:rsidRDefault="00942D4E">
      <w:pPr>
        <w:pStyle w:val="3"/>
        <w:keepNext w:val="0"/>
        <w:keepLines w:val="0"/>
        <w:rPr>
          <w:sz w:val="22"/>
          <w:szCs w:val="22"/>
          <w:u w:val="single"/>
        </w:rPr>
      </w:pPr>
      <w:bookmarkStart w:id="5" w:name="_heading=h.xfpuuzyfwwdb" w:colFirst="0" w:colLast="0"/>
      <w:bookmarkEnd w:id="5"/>
      <w:r>
        <w:rPr>
          <w:sz w:val="22"/>
          <w:szCs w:val="22"/>
          <w:u w:val="single"/>
          <w:rtl/>
        </w:rPr>
        <w:t>מטרות לכל לקוח:</w:t>
      </w:r>
    </w:p>
    <w:p w:rsidR="00546D15" w:rsidRDefault="00942D4E">
      <w:pPr>
        <w:spacing w:before="240" w:after="240"/>
      </w:pPr>
      <w:r>
        <w:rPr>
          <w:b/>
          <w:bCs/>
          <w:rtl/>
        </w:rPr>
        <w:t>אבטחת מידע מלאה:</w:t>
      </w:r>
      <w:r>
        <w:rPr>
          <w:rtl/>
        </w:rPr>
        <w:t xml:space="preserve"> הצפנת הקבצים כך שלא ייפתחו ללא הרשאות</w:t>
      </w:r>
      <w:r>
        <w:rPr>
          <w:rtl/>
        </w:rPr>
        <w:br/>
      </w:r>
      <w:r>
        <w:rPr>
          <w:b/>
          <w:bCs/>
          <w:rtl/>
        </w:rPr>
        <w:t xml:space="preserve">גיבוי ה </w:t>
      </w:r>
      <w:proofErr w:type="spellStart"/>
      <w:r>
        <w:rPr>
          <w:b/>
          <w:bCs/>
          <w:rtl/>
        </w:rPr>
        <w:t>דיסק־און־קי</w:t>
      </w:r>
      <w:proofErr w:type="spellEnd"/>
      <w:r>
        <w:rPr>
          <w:rtl/>
        </w:rPr>
        <w:t xml:space="preserve">: שמירת כל המידע ב </w:t>
      </w:r>
      <w:proofErr w:type="spellStart"/>
      <w:r>
        <w:rPr>
          <w:rtl/>
        </w:rPr>
        <w:t>דיסק־און־קי</w:t>
      </w:r>
      <w:proofErr w:type="spellEnd"/>
      <w:r>
        <w:rPr>
          <w:rtl/>
        </w:rPr>
        <w:t xml:space="preserve"> במקום נוסף</w:t>
      </w:r>
      <w:r>
        <w:rPr>
          <w:rtl/>
        </w:rPr>
        <w:br/>
      </w:r>
      <w:r>
        <w:rPr>
          <w:b/>
          <w:bCs/>
          <w:rtl/>
        </w:rPr>
        <w:t>נוחות שימוש:</w:t>
      </w:r>
      <w:r>
        <w:rPr>
          <w:rtl/>
        </w:rPr>
        <w:t xml:space="preserve"> כל ההצפנה מתבצעת אוטומטית בעת חיבור לשרת.</w:t>
      </w:r>
      <w:r>
        <w:rPr>
          <w:rtl/>
        </w:rPr>
        <w:br/>
      </w:r>
      <w:r>
        <w:rPr>
          <w:b/>
          <w:bCs/>
          <w:rtl/>
        </w:rPr>
        <w:t>הגנת מידע מקסימלית:</w:t>
      </w:r>
      <w:r>
        <w:rPr>
          <w:rtl/>
        </w:rPr>
        <w:t xml:space="preserve"> מחיקה אוטומטית לאחר כישלון בהזדהות.</w:t>
      </w:r>
      <w:r>
        <w:rPr>
          <w:rtl/>
        </w:rPr>
        <w:br/>
      </w:r>
      <w:r>
        <w:rPr>
          <w:b/>
          <w:bCs/>
          <w:rtl/>
        </w:rPr>
        <w:t>שחזור דרך השרת:</w:t>
      </w:r>
      <w:r>
        <w:rPr>
          <w:rtl/>
        </w:rPr>
        <w:t xml:space="preserve"> יכולת לשחזר מידע באמצעות הגיבוי המוצפן.</w:t>
      </w:r>
      <w:r>
        <w:rPr>
          <w:rtl/>
        </w:rPr>
        <w:br/>
      </w:r>
    </w:p>
    <w:p w:rsidR="00546D15" w:rsidRDefault="00942D4E">
      <w:pPr>
        <w:pStyle w:val="2"/>
        <w:keepNext w:val="0"/>
        <w:keepLines w:val="0"/>
        <w:rPr>
          <w:sz w:val="34"/>
          <w:szCs w:val="34"/>
        </w:rPr>
      </w:pPr>
      <w:bookmarkStart w:id="6" w:name="_heading=h.o0yszwer38d1" w:colFirst="0" w:colLast="0"/>
      <w:bookmarkEnd w:id="6"/>
      <w:r>
        <w:rPr>
          <w:sz w:val="34"/>
          <w:szCs w:val="34"/>
          <w:rtl/>
        </w:rPr>
        <w:t>בעיות, תועלות וחסכונות</w:t>
      </w:r>
    </w:p>
    <w:p w:rsidR="00546D15" w:rsidRDefault="00942D4E">
      <w:pPr>
        <w:pStyle w:val="3"/>
        <w:keepNext w:val="0"/>
        <w:keepLines w:val="0"/>
        <w:rPr>
          <w:sz w:val="22"/>
          <w:szCs w:val="22"/>
          <w:u w:val="single"/>
        </w:rPr>
      </w:pPr>
      <w:bookmarkStart w:id="7" w:name="_heading=h.n4a4s6nywvv7" w:colFirst="0" w:colLast="0"/>
      <w:bookmarkEnd w:id="7"/>
      <w:r>
        <w:rPr>
          <w:sz w:val="22"/>
          <w:szCs w:val="22"/>
          <w:u w:val="single"/>
          <w:rtl/>
        </w:rPr>
        <w:t>הבעיה</w:t>
      </w:r>
    </w:p>
    <w:p w:rsidR="00546D15" w:rsidRDefault="00942D4E">
      <w:pPr>
        <w:spacing w:before="240" w:after="240"/>
      </w:pPr>
      <w:r>
        <w:rPr>
          <w:rtl/>
        </w:rPr>
        <w:t xml:space="preserve">רוב ה </w:t>
      </w:r>
      <w:proofErr w:type="spellStart"/>
      <w:r>
        <w:rPr>
          <w:rtl/>
        </w:rPr>
        <w:t>דיסק־און־קי</w:t>
      </w:r>
      <w:proofErr w:type="spellEnd"/>
      <w:r>
        <w:rPr>
          <w:rtl/>
        </w:rPr>
        <w:t xml:space="preserve"> -ים אינם מוצפנים, ומי שיגנוב או ימצא אותם – יכול לקרוא את כל התוכן בקלות וגם אם איבדת את ה </w:t>
      </w:r>
      <w:proofErr w:type="spellStart"/>
      <w:r>
        <w:rPr>
          <w:rtl/>
        </w:rPr>
        <w:t>דיסק־און־קי</w:t>
      </w:r>
      <w:proofErr w:type="spellEnd"/>
      <w:r>
        <w:rPr>
          <w:rtl/>
        </w:rPr>
        <w:t xml:space="preserve"> איבדת את כל מה שהיה בתוכו</w:t>
      </w:r>
    </w:p>
    <w:p w:rsidR="00546D15" w:rsidRDefault="00942D4E">
      <w:pPr>
        <w:pStyle w:val="3"/>
        <w:keepNext w:val="0"/>
        <w:keepLines w:val="0"/>
        <w:rPr>
          <w:sz w:val="22"/>
          <w:szCs w:val="22"/>
          <w:u w:val="single"/>
        </w:rPr>
      </w:pPr>
      <w:bookmarkStart w:id="8" w:name="_heading=h.3rwq1vhbbs82" w:colFirst="0" w:colLast="0"/>
      <w:bookmarkEnd w:id="8"/>
      <w:r>
        <w:rPr>
          <w:sz w:val="22"/>
          <w:szCs w:val="22"/>
          <w:u w:val="single"/>
          <w:rtl/>
        </w:rPr>
        <w:t>מה אנחנו מנסים להשיג?</w:t>
      </w:r>
    </w:p>
    <w:p w:rsidR="00546D15" w:rsidRDefault="00942D4E">
      <w:pPr>
        <w:spacing w:before="240" w:after="240"/>
      </w:pPr>
      <w:r>
        <w:rPr>
          <w:rtl/>
        </w:rPr>
        <w:t>מניעת גישה לא מורשית.</w:t>
      </w:r>
      <w:r>
        <w:rPr>
          <w:rtl/>
        </w:rPr>
        <w:br/>
        <w:t>שמירה על פרטיות המשתמש.</w:t>
      </w:r>
      <w:r>
        <w:rPr>
          <w:rtl/>
        </w:rPr>
        <w:br/>
        <w:t>העלאת רמת האבטחה בלי שימוש בחומרה מיוחדת.</w:t>
      </w:r>
      <w:r>
        <w:rPr>
          <w:rtl/>
        </w:rPr>
        <w:br/>
        <w:t xml:space="preserve">גיבוי כלל המידע ב </w:t>
      </w:r>
      <w:proofErr w:type="spellStart"/>
      <w:r>
        <w:rPr>
          <w:rtl/>
        </w:rPr>
        <w:t>דיסק־און־קי</w:t>
      </w:r>
      <w:proofErr w:type="spellEnd"/>
    </w:p>
    <w:p w:rsidR="00546D15" w:rsidRDefault="00942D4E">
      <w:pPr>
        <w:pStyle w:val="3"/>
        <w:keepNext w:val="0"/>
        <w:keepLines w:val="0"/>
        <w:rPr>
          <w:sz w:val="22"/>
          <w:szCs w:val="22"/>
          <w:u w:val="single"/>
        </w:rPr>
      </w:pPr>
      <w:bookmarkStart w:id="9" w:name="_heading=h.gniu5qxy9g7g" w:colFirst="0" w:colLast="0"/>
      <w:bookmarkEnd w:id="9"/>
      <w:r>
        <w:rPr>
          <w:sz w:val="22"/>
          <w:szCs w:val="22"/>
          <w:u w:val="single"/>
          <w:rtl/>
        </w:rPr>
        <w:t>תועלות צפויות:</w:t>
      </w:r>
    </w:p>
    <w:p w:rsidR="00546D15" w:rsidRDefault="00942D4E">
      <w:pPr>
        <w:spacing w:before="240" w:after="240"/>
      </w:pPr>
      <w:r>
        <w:rPr>
          <w:rtl/>
        </w:rPr>
        <w:t xml:space="preserve">רמת אבטחה גבוהה ל </w:t>
      </w:r>
      <w:proofErr w:type="spellStart"/>
      <w:r>
        <w:rPr>
          <w:rtl/>
        </w:rPr>
        <w:t>דיסק־און־קי</w:t>
      </w:r>
      <w:proofErr w:type="spellEnd"/>
      <w:r>
        <w:rPr>
          <w:rtl/>
        </w:rPr>
        <w:t>.</w:t>
      </w:r>
      <w:r>
        <w:rPr>
          <w:rtl/>
        </w:rPr>
        <w:br/>
        <w:t>קושי משמעותי לפריצת ההצפנה.</w:t>
      </w:r>
      <w:r>
        <w:rPr>
          <w:rtl/>
        </w:rPr>
        <w:br/>
        <w:t>אמינות גבוהה בהגנה על נתונים.                                                                                                  שמירה מוגנת על הנתונים.</w:t>
      </w:r>
    </w:p>
    <w:p w:rsidR="00546D15" w:rsidRDefault="00942D4E">
      <w:pPr>
        <w:pStyle w:val="3"/>
        <w:keepNext w:val="0"/>
        <w:keepLines w:val="0"/>
        <w:rPr>
          <w:sz w:val="22"/>
          <w:szCs w:val="22"/>
          <w:u w:val="single"/>
        </w:rPr>
      </w:pPr>
      <w:bookmarkStart w:id="10" w:name="_heading=h.y7ab7duk9ysi" w:colFirst="0" w:colLast="0"/>
      <w:bookmarkEnd w:id="10"/>
      <w:r>
        <w:rPr>
          <w:sz w:val="22"/>
          <w:szCs w:val="22"/>
          <w:u w:val="single"/>
          <w:rtl/>
        </w:rPr>
        <w:t>שירותים שהמערכת תיתן:</w:t>
      </w:r>
    </w:p>
    <w:p w:rsidR="00546D15" w:rsidRDefault="00942D4E">
      <w:pPr>
        <w:spacing w:before="240" w:after="240"/>
      </w:pPr>
      <w:r>
        <w:rPr>
          <w:rtl/>
        </w:rPr>
        <w:t>הצפנה</w:t>
      </w:r>
      <w:r>
        <w:rPr>
          <w:rtl/>
        </w:rPr>
        <w:br/>
        <w:t>אימות משתמש</w:t>
      </w:r>
      <w:r>
        <w:rPr>
          <w:rtl/>
        </w:rPr>
        <w:br/>
        <w:t>מחיקה אוטומטית למניעת גניבת מידע</w:t>
      </w:r>
      <w:r>
        <w:rPr>
          <w:rtl/>
        </w:rPr>
        <w:br/>
        <w:t>גיבוי מאובטח</w:t>
      </w:r>
      <w:r>
        <w:rPr>
          <w:rtl/>
        </w:rPr>
        <w:br/>
        <w:t>שיחזור קבצים שנמחקו\ נאבדו</w:t>
      </w:r>
    </w:p>
    <w:p w:rsidR="00546D15" w:rsidRDefault="00942D4E">
      <w:pPr>
        <w:pStyle w:val="2"/>
        <w:keepNext w:val="0"/>
        <w:keepLines w:val="0"/>
        <w:rPr>
          <w:sz w:val="22"/>
          <w:szCs w:val="22"/>
        </w:rPr>
      </w:pPr>
      <w:bookmarkStart w:id="11" w:name="_heading=h.4nt9gzlzyrd7" w:colFirst="0" w:colLast="0"/>
      <w:bookmarkEnd w:id="11"/>
      <w:r>
        <w:rPr>
          <w:sz w:val="22"/>
          <w:szCs w:val="22"/>
          <w:rtl/>
        </w:rPr>
        <w:t>השוואת העבודה עם פתרונות קיימים:</w:t>
      </w:r>
    </w:p>
    <w:p w:rsidR="00546D15" w:rsidRDefault="00942D4E">
      <w:pPr>
        <w:pStyle w:val="3"/>
        <w:keepNext w:val="0"/>
        <w:keepLines w:val="0"/>
        <w:rPr>
          <w:sz w:val="22"/>
          <w:szCs w:val="22"/>
        </w:rPr>
      </w:pPr>
      <w:bookmarkStart w:id="12" w:name="_heading=h.9t0s5s3cr12n" w:colFirst="0" w:colLast="0"/>
      <w:bookmarkEnd w:id="12"/>
      <w:r>
        <w:rPr>
          <w:sz w:val="22"/>
          <w:szCs w:val="22"/>
        </w:rPr>
        <w:t>1. VeraCrypt</w:t>
      </w:r>
    </w:p>
    <w:p w:rsidR="00546D15" w:rsidRDefault="00942D4E">
      <w:pPr>
        <w:spacing w:before="240" w:after="240"/>
      </w:pPr>
      <w:r>
        <w:lastRenderedPageBreak/>
        <w:t>VeraCrypt</w:t>
      </w:r>
      <w:r>
        <w:rPr>
          <w:rtl/>
        </w:rPr>
        <w:t xml:space="preserve"> היא תוכנה חינמית וקוד פתוח </w:t>
      </w:r>
      <w:proofErr w:type="gramStart"/>
      <w:r>
        <w:rPr>
          <w:rtl/>
        </w:rPr>
        <w:t xml:space="preserve">להצפנת  </w:t>
      </w:r>
      <w:r>
        <w:t>DOK</w:t>
      </w:r>
      <w:proofErr w:type="gramEnd"/>
      <w:r>
        <w:rPr>
          <w:rtl/>
        </w:rPr>
        <w:t xml:space="preserve"> מלאים או יצירת "מכולות" מוצפנות. המערכת משתמשת באלגוריתמי הצפנה כמו </w:t>
      </w:r>
      <w:r>
        <w:t>AES, Serpent</w:t>
      </w:r>
      <w:r>
        <w:rPr>
          <w:rtl/>
        </w:rPr>
        <w:t xml:space="preserve"> ו</w:t>
      </w:r>
      <w:r>
        <w:rPr>
          <w:rFonts w:ascii="Cambria Math" w:eastAsia="Cambria Math" w:hAnsi="Cambria Math" w:cs="Cambria Math"/>
        </w:rPr>
        <w:t>‑</w:t>
      </w:r>
      <w:proofErr w:type="spellStart"/>
      <w:r>
        <w:t>Twofish</w:t>
      </w:r>
      <w:proofErr w:type="spellEnd"/>
      <w:r>
        <w:rPr>
          <w:rtl/>
        </w:rPr>
        <w:t xml:space="preserve">, ולעיתים שילובים שלהם. הצפנת  </w:t>
      </w:r>
      <w:r>
        <w:t>DOK</w:t>
      </w:r>
      <w:r>
        <w:rPr>
          <w:rtl/>
        </w:rPr>
        <w:t xml:space="preserve"> מתבצעת באמצעות יצירת שכבת קידוד מעל הקבצים, והגישה אליהם אפשרית רק לאחר הזנת סיסמה נכונה.</w:t>
      </w:r>
    </w:p>
    <w:p w:rsidR="00546D15" w:rsidRDefault="00942D4E">
      <w:pPr>
        <w:spacing w:before="240" w:after="240"/>
      </w:pPr>
      <w:r>
        <w:t>VeraCrypt</w:t>
      </w:r>
      <w:r>
        <w:rPr>
          <w:rtl/>
        </w:rPr>
        <w:t xml:space="preserve"> מבצעת הצפנה בזמן אמת (</w:t>
      </w:r>
      <w:r>
        <w:t>on</w:t>
      </w:r>
      <w:r>
        <w:rPr>
          <w:rFonts w:ascii="Cambria Math" w:eastAsia="Cambria Math" w:hAnsi="Cambria Math" w:cs="Cambria Math"/>
        </w:rPr>
        <w:t>‑</w:t>
      </w:r>
      <w:r>
        <w:t>the</w:t>
      </w:r>
      <w:r>
        <w:rPr>
          <w:rFonts w:ascii="Cambria Math" w:eastAsia="Cambria Math" w:hAnsi="Cambria Math" w:cs="Cambria Math"/>
        </w:rPr>
        <w:t>‑</w:t>
      </w:r>
      <w:r>
        <w:t>fly</w:t>
      </w:r>
      <w:r>
        <w:rPr>
          <w:rtl/>
        </w:rPr>
        <w:t xml:space="preserve">), כלומר כל קובץ שנפתח או נשמר עובר פענוח/הצפנה </w:t>
      </w:r>
      <w:proofErr w:type="spellStart"/>
      <w:r>
        <w:rPr>
          <w:rtl/>
        </w:rPr>
        <w:t>מיידית</w:t>
      </w:r>
      <w:proofErr w:type="spellEnd"/>
      <w:r>
        <w:rPr>
          <w:rtl/>
        </w:rPr>
        <w:t xml:space="preserve"> בלי שהמשתמש מרגיש בכך. כדי לפתוח את הכונן המוצפן נדרש להזין סיסמה או להשתמש בקובץ</w:t>
      </w:r>
      <w:r>
        <w:rPr>
          <w:rFonts w:ascii="Cambria Math" w:eastAsia="Cambria Math" w:hAnsi="Cambria Math" w:cs="Cambria Math"/>
        </w:rPr>
        <w:t>‑</w:t>
      </w:r>
      <w:r>
        <w:rPr>
          <w:rtl/>
        </w:rPr>
        <w:t xml:space="preserve">מפתח מיוחד. אם הסיסמה שגויה – פשוט לא ניתן לפתוח את הכונן, אך התוכנה </w:t>
      </w:r>
      <w:r>
        <w:rPr>
          <w:b/>
          <w:bCs/>
          <w:rtl/>
        </w:rPr>
        <w:t>אינה מוחקת את הקבצים</w:t>
      </w:r>
      <w:r>
        <w:rPr>
          <w:rtl/>
        </w:rPr>
        <w:t xml:space="preserve"> לאחר ניסיונות כושלים, אלא רק חוסמת גישה עד להזנת סיסמה נכונה.</w:t>
      </w:r>
    </w:p>
    <w:p w:rsidR="00546D15" w:rsidRDefault="00546D15">
      <w:pPr>
        <w:spacing w:before="240" w:after="240"/>
      </w:pPr>
    </w:p>
    <w:p w:rsidR="00546D15" w:rsidRDefault="00942D4E">
      <w:pPr>
        <w:pStyle w:val="3"/>
        <w:keepNext w:val="0"/>
        <w:keepLines w:val="0"/>
        <w:rPr>
          <w:sz w:val="22"/>
          <w:szCs w:val="22"/>
        </w:rPr>
      </w:pPr>
      <w:bookmarkStart w:id="13" w:name="_heading=h.t1ay6rdqww3t" w:colFirst="0" w:colLast="0"/>
      <w:bookmarkEnd w:id="13"/>
      <w:r>
        <w:rPr>
          <w:sz w:val="22"/>
          <w:szCs w:val="22"/>
        </w:rPr>
        <w:t>2. BitLocker (Windows)</w:t>
      </w:r>
    </w:p>
    <w:p w:rsidR="00546D15" w:rsidRDefault="00942D4E">
      <w:pPr>
        <w:spacing w:before="240" w:after="240"/>
      </w:pPr>
      <w:r>
        <w:rPr>
          <w:rtl/>
        </w:rPr>
        <w:t>כלי מובנה ב-</w:t>
      </w:r>
      <w:r>
        <w:t>Windows</w:t>
      </w:r>
      <w:r>
        <w:rPr>
          <w:rtl/>
        </w:rPr>
        <w:t xml:space="preserve"> להצפנת התקנים. מספק הצפנה, אך אינו כולל מערכת ניסיונות כושלים ומחיקה.</w:t>
      </w:r>
    </w:p>
    <w:p w:rsidR="00546D15" w:rsidRDefault="00546D15">
      <w:pPr>
        <w:spacing w:before="240" w:after="240"/>
      </w:pPr>
    </w:p>
    <w:p w:rsidR="00546D15" w:rsidRDefault="00942D4E">
      <w:pPr>
        <w:spacing w:before="240" w:after="240"/>
      </w:pPr>
      <w:r>
        <w:rPr>
          <w:rtl/>
        </w:rPr>
        <w:t xml:space="preserve">שניהם נותנים הצפנה, אבל המערכת שלי מוסיפה מנגנון הגנה ייחודי – מחיקה מלאה לאחר כישלון + שיחזור הקבצים לבעל ה </w:t>
      </w:r>
      <w:proofErr w:type="spellStart"/>
      <w:r>
        <w:rPr>
          <w:rtl/>
        </w:rPr>
        <w:t>דיסק־און־קי</w:t>
      </w:r>
      <w:proofErr w:type="spellEnd"/>
      <w:r>
        <w:rPr>
          <w:rtl/>
        </w:rPr>
        <w:t xml:space="preserve"> בעזרת השרת.</w:t>
      </w:r>
    </w:p>
    <w:p w:rsidR="00546D15" w:rsidRDefault="00942D4E">
      <w:pPr>
        <w:pStyle w:val="2"/>
        <w:keepNext w:val="0"/>
        <w:keepLines w:val="0"/>
        <w:rPr>
          <w:sz w:val="34"/>
          <w:szCs w:val="34"/>
        </w:rPr>
      </w:pPr>
      <w:bookmarkStart w:id="14" w:name="_heading=h.cdg915hqfvp5" w:colFirst="0" w:colLast="0"/>
      <w:bookmarkEnd w:id="14"/>
      <w:r>
        <w:rPr>
          <w:sz w:val="34"/>
          <w:szCs w:val="34"/>
          <w:rtl/>
        </w:rPr>
        <w:t>האם צפויים קשיים או מגבלות?</w:t>
      </w:r>
    </w:p>
    <w:p w:rsidR="00546D15" w:rsidRDefault="00942D4E">
      <w:pPr>
        <w:spacing w:before="240" w:after="240"/>
      </w:pPr>
      <w:r>
        <w:rPr>
          <w:rtl/>
        </w:rPr>
        <w:t>המנגנון חייב להיות אמין גם בלי חיבור לשרת.</w:t>
      </w:r>
      <w:r>
        <w:rPr>
          <w:rtl/>
        </w:rPr>
        <w:br/>
        <w:t>שמירה על כל הקבצים של כל המשתמשים במקום מאובטח ואמין.                                                         שיחזור הקבצים במקרה הצורך.</w:t>
      </w:r>
    </w:p>
    <w:p w:rsidR="00546D15" w:rsidRDefault="00942D4E">
      <w:pPr>
        <w:pStyle w:val="2"/>
        <w:keepNext w:val="0"/>
        <w:keepLines w:val="0"/>
        <w:rPr>
          <w:sz w:val="22"/>
          <w:szCs w:val="22"/>
        </w:rPr>
      </w:pPr>
      <w:bookmarkStart w:id="15" w:name="_heading=h.pcap64het7c9" w:colFirst="0" w:colLast="0"/>
      <w:bookmarkEnd w:id="15"/>
      <w:r>
        <w:rPr>
          <w:sz w:val="22"/>
          <w:szCs w:val="22"/>
          <w:rtl/>
        </w:rPr>
        <w:t>האם מדובר בטכנולוגיה חדשה?</w:t>
      </w:r>
    </w:p>
    <w:p w:rsidR="00546D15" w:rsidRDefault="00942D4E">
      <w:pPr>
        <w:spacing w:before="240" w:after="240"/>
      </w:pPr>
      <w:r>
        <w:rPr>
          <w:rtl/>
        </w:rPr>
        <w:t xml:space="preserve">הצפנה עצמה אינה חדשה, אך בניית מנגנון מחיקה אוטומטי ומערכת אימות מקומית ללא שרת – זה יחסית מתקדם. גם שיחזור הקבצים אינם מתקדמים מאוד אך </w:t>
      </w:r>
      <w:proofErr w:type="spellStart"/>
      <w:r>
        <w:rPr>
          <w:rtl/>
        </w:rPr>
        <w:t>הפרוייקט</w:t>
      </w:r>
      <w:proofErr w:type="spellEnd"/>
      <w:r>
        <w:rPr>
          <w:rtl/>
        </w:rPr>
        <w:t xml:space="preserve"> יוצר שילוב מעניין בין השנים.</w:t>
      </w:r>
    </w:p>
    <w:p w:rsidR="00546D15" w:rsidRDefault="00942D4E">
      <w:pPr>
        <w:pStyle w:val="2"/>
        <w:keepNext w:val="0"/>
        <w:keepLines w:val="0"/>
        <w:rPr>
          <w:sz w:val="22"/>
          <w:szCs w:val="22"/>
        </w:rPr>
      </w:pPr>
      <w:bookmarkStart w:id="16" w:name="_heading=h.muh3edoabvkg" w:colFirst="0" w:colLast="0"/>
      <w:bookmarkEnd w:id="16"/>
      <w:r>
        <w:rPr>
          <w:sz w:val="22"/>
          <w:szCs w:val="22"/>
          <w:rtl/>
        </w:rPr>
        <w:t>מגבלות בהגדרת המערכת</w:t>
      </w:r>
    </w:p>
    <w:p w:rsidR="00546D15" w:rsidRDefault="00942D4E">
      <w:pPr>
        <w:spacing w:before="240" w:after="240"/>
      </w:pPr>
      <w:r>
        <w:rPr>
          <w:rtl/>
        </w:rPr>
        <w:t xml:space="preserve">ייתכן שמערכות הפעלה מסוימות יחסמו הפעלה אוטומטית מה </w:t>
      </w:r>
      <w:proofErr w:type="spellStart"/>
      <w:r>
        <w:rPr>
          <w:rtl/>
        </w:rPr>
        <w:t>דיסק־און־קי</w:t>
      </w:r>
      <w:proofErr w:type="spellEnd"/>
      <w:r>
        <w:rPr>
          <w:rtl/>
        </w:rPr>
        <w:t>.</w:t>
      </w:r>
      <w:r>
        <w:rPr>
          <w:rtl/>
        </w:rPr>
        <w:br/>
        <w:t>ייתכן צורך בדרייברים או הרשאות מיוחדות.</w:t>
      </w:r>
      <w:r>
        <w:rPr>
          <w:rtl/>
        </w:rPr>
        <w:br/>
        <w:t xml:space="preserve">לטובת הגיבוי ה </w:t>
      </w:r>
      <w:proofErr w:type="spellStart"/>
      <w:r>
        <w:rPr>
          <w:rtl/>
        </w:rPr>
        <w:t>דיסק־און־קי</w:t>
      </w:r>
      <w:proofErr w:type="spellEnd"/>
      <w:r>
        <w:rPr>
          <w:rtl/>
        </w:rPr>
        <w:t xml:space="preserve"> ושרת הגיבוי צריכים להימצא על אותה הרשת (מגבלות בה"ס)</w:t>
      </w:r>
      <w:r>
        <w:rPr>
          <w:rtl/>
        </w:rPr>
        <w:br/>
      </w:r>
    </w:p>
    <w:p w:rsidR="00546D15" w:rsidRDefault="00546D15">
      <w:pPr>
        <w:pStyle w:val="2"/>
        <w:keepNext w:val="0"/>
        <w:keepLines w:val="0"/>
        <w:rPr>
          <w:sz w:val="34"/>
          <w:szCs w:val="34"/>
        </w:rPr>
      </w:pPr>
      <w:bookmarkStart w:id="17" w:name="_heading=h.6dyved5alimt" w:colFirst="0" w:colLast="0"/>
      <w:bookmarkEnd w:id="17"/>
    </w:p>
    <w:p w:rsidR="00546D15" w:rsidRDefault="00546D15">
      <w:pPr>
        <w:pStyle w:val="2"/>
        <w:keepNext w:val="0"/>
        <w:keepLines w:val="0"/>
        <w:rPr>
          <w:sz w:val="34"/>
          <w:szCs w:val="34"/>
        </w:rPr>
      </w:pPr>
      <w:bookmarkStart w:id="18" w:name="_heading=h.wle8nxqhz13f" w:colFirst="0" w:colLast="0"/>
      <w:bookmarkEnd w:id="18"/>
    </w:p>
    <w:p w:rsidR="00546D15" w:rsidRDefault="00546D15">
      <w:pPr>
        <w:pStyle w:val="2"/>
        <w:keepNext w:val="0"/>
        <w:keepLines w:val="0"/>
        <w:rPr>
          <w:sz w:val="34"/>
          <w:szCs w:val="34"/>
        </w:rPr>
      </w:pPr>
      <w:bookmarkStart w:id="19" w:name="_heading=h.c704vxtftplh" w:colFirst="0" w:colLast="0"/>
      <w:bookmarkEnd w:id="19"/>
    </w:p>
    <w:p w:rsidR="00546D15" w:rsidRDefault="00942D4E">
      <w:pPr>
        <w:pStyle w:val="2"/>
        <w:keepNext w:val="0"/>
        <w:keepLines w:val="0"/>
        <w:rPr>
          <w:sz w:val="34"/>
          <w:szCs w:val="34"/>
        </w:rPr>
      </w:pPr>
      <w:bookmarkStart w:id="20" w:name="_heading=h.fnqoeseaj99p" w:colFirst="0" w:colLast="0"/>
      <w:bookmarkEnd w:id="20"/>
      <w:r>
        <w:rPr>
          <w:sz w:val="34"/>
          <w:szCs w:val="34"/>
          <w:rtl/>
        </w:rPr>
        <w:lastRenderedPageBreak/>
        <w:t>תיחום הפרויקט</w:t>
      </w:r>
    </w:p>
    <w:p w:rsidR="00546D15" w:rsidRDefault="00942D4E">
      <w:pPr>
        <w:pStyle w:val="3"/>
        <w:keepNext w:val="0"/>
        <w:keepLines w:val="0"/>
        <w:rPr>
          <w:sz w:val="22"/>
          <w:szCs w:val="22"/>
        </w:rPr>
      </w:pPr>
      <w:bookmarkStart w:id="21" w:name="_heading=h.iik0itukt5r5" w:colFirst="0" w:colLast="0"/>
      <w:bookmarkEnd w:id="21"/>
      <w:r>
        <w:rPr>
          <w:sz w:val="22"/>
          <w:szCs w:val="22"/>
          <w:rtl/>
        </w:rPr>
        <w:t>תחומים שבהם הפרויקט עוסק:</w:t>
      </w:r>
    </w:p>
    <w:p w:rsidR="00546D15" w:rsidRDefault="00942D4E">
      <w:pPr>
        <w:spacing w:before="240" w:after="240"/>
      </w:pPr>
      <w:r>
        <w:rPr>
          <w:b/>
          <w:bCs/>
          <w:rtl/>
        </w:rPr>
        <w:t>רשתות:</w:t>
      </w:r>
      <w:r>
        <w:rPr>
          <w:rtl/>
        </w:rPr>
        <w:t xml:space="preserve"> תקשורת בין השרת ל </w:t>
      </w:r>
      <w:proofErr w:type="spellStart"/>
      <w:r>
        <w:rPr>
          <w:rtl/>
        </w:rPr>
        <w:t>דיסק־און־קי</w:t>
      </w:r>
      <w:proofErr w:type="spellEnd"/>
      <w:r>
        <w:rPr>
          <w:rtl/>
        </w:rPr>
        <w:t>.</w:t>
      </w:r>
      <w:r>
        <w:rPr>
          <w:rtl/>
        </w:rPr>
        <w:br/>
      </w:r>
      <w:r>
        <w:rPr>
          <w:b/>
          <w:bCs/>
          <w:rtl/>
        </w:rPr>
        <w:t>מערכות הפעלה:</w:t>
      </w:r>
      <w:r>
        <w:rPr>
          <w:rtl/>
        </w:rPr>
        <w:t xml:space="preserve"> גישה לקבצים, הרשאות מערכת, הצפנה.</w:t>
      </w:r>
      <w:r>
        <w:rPr>
          <w:rtl/>
        </w:rPr>
        <w:br/>
      </w:r>
      <w:r>
        <w:rPr>
          <w:b/>
          <w:bCs/>
          <w:rtl/>
        </w:rPr>
        <w:t>אבטחת מידע:</w:t>
      </w:r>
      <w:r>
        <w:rPr>
          <w:rtl/>
        </w:rPr>
        <w:t xml:space="preserve"> הצפנה, אימות, מחיקה יזומה.</w:t>
      </w:r>
      <w:r>
        <w:rPr>
          <w:rtl/>
        </w:rPr>
        <w:br/>
      </w:r>
    </w:p>
    <w:p w:rsidR="00546D15" w:rsidRDefault="00942D4E">
      <w:pPr>
        <w:pStyle w:val="3"/>
        <w:keepNext w:val="0"/>
        <w:keepLines w:val="0"/>
        <w:rPr>
          <w:sz w:val="26"/>
          <w:szCs w:val="26"/>
        </w:rPr>
      </w:pPr>
      <w:bookmarkStart w:id="22" w:name="_heading=h.h500mb67850f" w:colFirst="0" w:colLast="0"/>
      <w:bookmarkEnd w:id="22"/>
      <w:r>
        <w:rPr>
          <w:sz w:val="26"/>
          <w:szCs w:val="26"/>
          <w:rtl/>
        </w:rPr>
        <w:t>תחומים שבהם הפרויקט לא מטפל:</w:t>
      </w:r>
    </w:p>
    <w:p w:rsidR="00546D15" w:rsidRDefault="00942D4E">
      <w:pPr>
        <w:spacing w:before="240" w:after="240"/>
      </w:pPr>
      <w:r>
        <w:rPr>
          <w:rtl/>
        </w:rPr>
        <w:t>לא מטפל בניהול משתמשים מתקדם.</w:t>
      </w:r>
      <w:r>
        <w:rPr>
          <w:rtl/>
        </w:rPr>
        <w:br/>
        <w:t>לא מגן מפני שיבוש פיזי או גניבה של החומרה עצמה.</w:t>
      </w:r>
    </w:p>
    <w:p w:rsidR="00546D15" w:rsidRDefault="00546D15">
      <w:pPr>
        <w:spacing w:before="240" w:after="240"/>
      </w:pPr>
    </w:p>
    <w:p w:rsidR="00546D15" w:rsidRDefault="00546D15">
      <w:pPr>
        <w:spacing w:after="0"/>
      </w:pPr>
    </w:p>
    <w:p w:rsidR="00546D15" w:rsidRDefault="00546D15">
      <w:pPr>
        <w:pBdr>
          <w:top w:val="nil"/>
          <w:left w:val="nil"/>
          <w:bottom w:val="nil"/>
          <w:right w:val="nil"/>
          <w:between w:val="nil"/>
        </w:pBdr>
        <w:ind w:left="1080"/>
        <w:rPr>
          <w:b/>
          <w:bCs/>
          <w:sz w:val="28"/>
          <w:szCs w:val="28"/>
          <w:u w:val="single"/>
        </w:rPr>
      </w:pPr>
    </w:p>
    <w:p w:rsidR="00546D15" w:rsidRDefault="00942D4E">
      <w:pPr>
        <w:rPr>
          <w:b/>
          <w:bCs/>
          <w:sz w:val="28"/>
          <w:szCs w:val="28"/>
        </w:rPr>
      </w:pPr>
      <w:r>
        <w:br w:type="page"/>
      </w:r>
    </w:p>
    <w:p w:rsidR="00546D15" w:rsidRDefault="00942D4E">
      <w:pPr>
        <w:jc w:val="center"/>
        <w:rPr>
          <w:b/>
          <w:bCs/>
          <w:sz w:val="28"/>
          <w:szCs w:val="28"/>
          <w:u w:val="single"/>
        </w:rPr>
      </w:pPr>
      <w:r>
        <w:rPr>
          <w:b/>
          <w:bCs/>
          <w:sz w:val="28"/>
          <w:szCs w:val="28"/>
          <w:u w:val="single"/>
          <w:rtl/>
        </w:rPr>
        <w:lastRenderedPageBreak/>
        <w:t>פרק ב' - 'שם המערכת' - אפיון</w:t>
      </w:r>
    </w:p>
    <w:p w:rsidR="00546D15" w:rsidRDefault="00942D4E">
      <w:pPr>
        <w:numPr>
          <w:ilvl w:val="0"/>
          <w:numId w:val="18"/>
        </w:numPr>
        <w:pBdr>
          <w:top w:val="nil"/>
          <w:left w:val="nil"/>
          <w:bottom w:val="nil"/>
          <w:right w:val="nil"/>
          <w:between w:val="nil"/>
        </w:pBdr>
        <w:spacing w:after="0"/>
        <w:rPr>
          <w:color w:val="000000"/>
          <w:sz w:val="28"/>
          <w:szCs w:val="28"/>
        </w:rPr>
      </w:pPr>
      <w:r>
        <w:rPr>
          <w:color w:val="000000"/>
          <w:sz w:val="28"/>
          <w:szCs w:val="28"/>
          <w:rtl/>
        </w:rPr>
        <w:t>פרוט המערכת:</w:t>
      </w:r>
    </w:p>
    <w:p w:rsidR="00546D15" w:rsidRDefault="00942D4E">
      <w:pPr>
        <w:pBdr>
          <w:top w:val="nil"/>
          <w:left w:val="nil"/>
          <w:bottom w:val="nil"/>
          <w:right w:val="nil"/>
          <w:between w:val="nil"/>
        </w:pBdr>
        <w:spacing w:after="0"/>
        <w:ind w:left="720"/>
        <w:rPr>
          <w:color w:val="000000"/>
        </w:rPr>
      </w:pPr>
      <w:r>
        <w:rPr>
          <w:color w:val="000000"/>
          <w:rtl/>
        </w:rPr>
        <w:t>המערכת היא מערכת הצפנה של דיסק און קי (</w:t>
      </w:r>
      <w:r>
        <w:rPr>
          <w:color w:val="000000"/>
        </w:rPr>
        <w:t>DOK</w:t>
      </w:r>
      <w:r>
        <w:rPr>
          <w:color w:val="000000"/>
          <w:rtl/>
        </w:rPr>
        <w:t>)</w:t>
      </w:r>
    </w:p>
    <w:p w:rsidR="00546D15" w:rsidRDefault="00942D4E">
      <w:pPr>
        <w:pBdr>
          <w:top w:val="nil"/>
          <w:left w:val="nil"/>
          <w:bottom w:val="nil"/>
          <w:right w:val="nil"/>
          <w:between w:val="nil"/>
        </w:pBdr>
        <w:spacing w:after="0"/>
        <w:ind w:left="720"/>
        <w:rPr>
          <w:color w:val="000000"/>
        </w:rPr>
      </w:pPr>
      <w:r>
        <w:rPr>
          <w:color w:val="000000"/>
          <w:rtl/>
        </w:rPr>
        <w:t xml:space="preserve">המערכת עצמה לוקחת  </w:t>
      </w:r>
      <w:r>
        <w:rPr>
          <w:color w:val="000000"/>
        </w:rPr>
        <w:t>DOK</w:t>
      </w:r>
      <w:r>
        <w:rPr>
          <w:color w:val="000000"/>
          <w:rtl/>
        </w:rPr>
        <w:t xml:space="preserve"> שהוא ל מאובטח בכלל, כל אחד יכול להיכנס לדיסק און קי ולקחת מה שהוא רוצה ממנו</w:t>
      </w:r>
    </w:p>
    <w:p w:rsidR="00546D15" w:rsidRDefault="00942D4E">
      <w:pPr>
        <w:pBdr>
          <w:top w:val="nil"/>
          <w:left w:val="nil"/>
          <w:bottom w:val="nil"/>
          <w:right w:val="nil"/>
          <w:between w:val="nil"/>
        </w:pBdr>
        <w:spacing w:after="0"/>
        <w:ind w:left="720"/>
        <w:rPr>
          <w:color w:val="000000"/>
        </w:rPr>
      </w:pPr>
      <w:r>
        <w:rPr>
          <w:color w:val="000000"/>
          <w:rtl/>
        </w:rPr>
        <w:t xml:space="preserve">המערכת שלי מצפינה ומגבה את המידע שקיים ב </w:t>
      </w:r>
      <w:r>
        <w:rPr>
          <w:color w:val="000000"/>
        </w:rPr>
        <w:t>DOK</w:t>
      </w:r>
      <w:r>
        <w:rPr>
          <w:color w:val="000000"/>
          <w:rtl/>
        </w:rPr>
        <w:t xml:space="preserve">, (שמירה על נתונים במקרה וצריך שחזור). המערכת נותנת הרשאת גישה ופיענוח של ההצפנה רק לבעל ה </w:t>
      </w:r>
      <w:r>
        <w:rPr>
          <w:color w:val="000000"/>
        </w:rPr>
        <w:t>DOK</w:t>
      </w:r>
      <w:r>
        <w:rPr>
          <w:color w:val="000000"/>
          <w:rtl/>
        </w:rPr>
        <w:t xml:space="preserve"> מה שיוצר אבטחה והגנה מפני פורצים שרוצים את המידע.</w:t>
      </w:r>
    </w:p>
    <w:p w:rsidR="00546D15" w:rsidRDefault="00942D4E">
      <w:pPr>
        <w:pBdr>
          <w:top w:val="nil"/>
          <w:left w:val="nil"/>
          <w:bottom w:val="nil"/>
          <w:right w:val="nil"/>
          <w:between w:val="nil"/>
        </w:pBdr>
        <w:spacing w:after="0"/>
        <w:ind w:left="720"/>
        <w:rPr>
          <w:color w:val="000000"/>
        </w:rPr>
      </w:pPr>
      <w:r>
        <w:rPr>
          <w:color w:val="000000"/>
          <w:rtl/>
        </w:rPr>
        <w:t xml:space="preserve">כאשר אתה מתחבר ל- </w:t>
      </w:r>
      <w:r>
        <w:rPr>
          <w:color w:val="000000"/>
        </w:rPr>
        <w:t>DOK</w:t>
      </w:r>
      <w:r>
        <w:rPr>
          <w:color w:val="000000"/>
          <w:rtl/>
        </w:rPr>
        <w:t xml:space="preserve"> הוא יבקש ממך סיסמא וקוד ואם אתה טועה שלוש פעמים ימחק לך כל המידע מה </w:t>
      </w:r>
      <w:r>
        <w:rPr>
          <w:color w:val="000000"/>
        </w:rPr>
        <w:t>DOK</w:t>
      </w:r>
      <w:r>
        <w:rPr>
          <w:color w:val="000000"/>
          <w:rtl/>
        </w:rPr>
        <w:t xml:space="preserve">  ובעל ה </w:t>
      </w:r>
      <w:r>
        <w:rPr>
          <w:color w:val="000000"/>
        </w:rPr>
        <w:t>DOK</w:t>
      </w:r>
      <w:r>
        <w:rPr>
          <w:color w:val="000000"/>
          <w:rtl/>
        </w:rPr>
        <w:t xml:space="preserve"> יקבל הודעה (מייל) האומרת לו שנמחק לו </w:t>
      </w:r>
      <w:proofErr w:type="spellStart"/>
      <w:r>
        <w:rPr>
          <w:color w:val="000000"/>
          <w:rtl/>
        </w:rPr>
        <w:t>הכל</w:t>
      </w:r>
      <w:proofErr w:type="spellEnd"/>
      <w:r>
        <w:rPr>
          <w:color w:val="000000"/>
          <w:rtl/>
        </w:rPr>
        <w:t xml:space="preserve"> ואם הוא רוצה לשחזר הוא צריך לפנות לשרת שישחזר לו </w:t>
      </w:r>
      <w:proofErr w:type="spellStart"/>
      <w:r>
        <w:rPr>
          <w:color w:val="000000"/>
          <w:rtl/>
        </w:rPr>
        <w:t>הכל</w:t>
      </w:r>
      <w:proofErr w:type="spellEnd"/>
      <w:r>
        <w:rPr>
          <w:color w:val="000000"/>
          <w:rtl/>
        </w:rPr>
        <w:t xml:space="preserve"> מכיוון </w:t>
      </w:r>
      <w:proofErr w:type="spellStart"/>
      <w:r>
        <w:rPr>
          <w:color w:val="000000"/>
          <w:rtl/>
        </w:rPr>
        <w:t>שהכל</w:t>
      </w:r>
      <w:proofErr w:type="spellEnd"/>
      <w:r>
        <w:rPr>
          <w:color w:val="000000"/>
          <w:rtl/>
        </w:rPr>
        <w:t xml:space="preserve"> מגובה אז קיימת האפשרות.</w:t>
      </w:r>
    </w:p>
    <w:p w:rsidR="00546D15" w:rsidRDefault="00546D15">
      <w:pPr>
        <w:pBdr>
          <w:top w:val="nil"/>
          <w:left w:val="nil"/>
          <w:bottom w:val="nil"/>
          <w:right w:val="nil"/>
          <w:between w:val="nil"/>
        </w:pBdr>
        <w:spacing w:after="0"/>
        <w:rPr>
          <w:color w:val="000000"/>
        </w:rPr>
      </w:pPr>
    </w:p>
    <w:p w:rsidR="00546D15" w:rsidRDefault="00942D4E">
      <w:pPr>
        <w:numPr>
          <w:ilvl w:val="1"/>
          <w:numId w:val="16"/>
        </w:numPr>
        <w:pBdr>
          <w:top w:val="nil"/>
          <w:left w:val="nil"/>
          <w:bottom w:val="nil"/>
          <w:right w:val="nil"/>
          <w:between w:val="nil"/>
        </w:pBdr>
        <w:spacing w:after="0"/>
      </w:pPr>
      <w:r>
        <w:rPr>
          <w:color w:val="000000"/>
          <w:sz w:val="28"/>
          <w:szCs w:val="28"/>
          <w:rtl/>
        </w:rPr>
        <w:t>מה היכולות שהיא תעניק למשתמש:</w:t>
      </w:r>
    </w:p>
    <w:p w:rsidR="00546D15" w:rsidRDefault="00942D4E">
      <w:pPr>
        <w:numPr>
          <w:ilvl w:val="0"/>
          <w:numId w:val="19"/>
        </w:numPr>
        <w:pBdr>
          <w:top w:val="nil"/>
          <w:left w:val="nil"/>
          <w:bottom w:val="nil"/>
          <w:right w:val="nil"/>
          <w:between w:val="nil"/>
        </w:pBdr>
        <w:spacing w:after="0"/>
        <w:rPr>
          <w:color w:val="000000"/>
        </w:rPr>
      </w:pPr>
      <w:r>
        <w:rPr>
          <w:color w:val="000000"/>
          <w:rtl/>
        </w:rPr>
        <w:t xml:space="preserve">הצפנת </w:t>
      </w:r>
      <w:r>
        <w:rPr>
          <w:color w:val="000000"/>
        </w:rPr>
        <w:t>DOK</w:t>
      </w:r>
      <w:r>
        <w:rPr>
          <w:color w:val="000000"/>
          <w:rtl/>
        </w:rPr>
        <w:t xml:space="preserve"> – הצפנה מלאה של ה </w:t>
      </w:r>
      <w:r>
        <w:rPr>
          <w:color w:val="000000"/>
        </w:rPr>
        <w:t>DOK</w:t>
      </w:r>
      <w:r>
        <w:rPr>
          <w:color w:val="000000"/>
          <w:rtl/>
        </w:rPr>
        <w:t xml:space="preserve"> </w:t>
      </w:r>
    </w:p>
    <w:p w:rsidR="00546D15" w:rsidRDefault="00942D4E">
      <w:pPr>
        <w:numPr>
          <w:ilvl w:val="0"/>
          <w:numId w:val="19"/>
        </w:numPr>
        <w:pBdr>
          <w:top w:val="nil"/>
          <w:left w:val="nil"/>
          <w:bottom w:val="nil"/>
          <w:right w:val="nil"/>
          <w:between w:val="nil"/>
        </w:pBdr>
        <w:spacing w:after="0"/>
        <w:rPr>
          <w:color w:val="000000"/>
        </w:rPr>
      </w:pPr>
      <w:r>
        <w:rPr>
          <w:color w:val="000000"/>
          <w:rtl/>
        </w:rPr>
        <w:t>גיבוי – גיבוי הקבצים במקום מאובטח</w:t>
      </w:r>
    </w:p>
    <w:p w:rsidR="00546D15" w:rsidRDefault="00942D4E">
      <w:pPr>
        <w:numPr>
          <w:ilvl w:val="0"/>
          <w:numId w:val="19"/>
        </w:numPr>
        <w:pBdr>
          <w:top w:val="nil"/>
          <w:left w:val="nil"/>
          <w:bottom w:val="nil"/>
          <w:right w:val="nil"/>
          <w:between w:val="nil"/>
        </w:pBdr>
        <w:spacing w:after="0"/>
        <w:rPr>
          <w:color w:val="000000"/>
        </w:rPr>
      </w:pPr>
      <w:r>
        <w:rPr>
          <w:color w:val="000000"/>
          <w:rtl/>
        </w:rPr>
        <w:t xml:space="preserve">שמירה על המידע – לאחר שלושה ניסיונות כניסה לא מורשים ל </w:t>
      </w:r>
      <w:r>
        <w:rPr>
          <w:color w:val="000000"/>
        </w:rPr>
        <w:t>DOK</w:t>
      </w:r>
      <w:r>
        <w:rPr>
          <w:color w:val="000000"/>
          <w:rtl/>
        </w:rPr>
        <w:t xml:space="preserve"> תהיה מחיקה מלאה של ה </w:t>
      </w:r>
      <w:r>
        <w:rPr>
          <w:color w:val="000000"/>
        </w:rPr>
        <w:t>DOK</w:t>
      </w:r>
    </w:p>
    <w:p w:rsidR="00546D15" w:rsidRDefault="00942D4E">
      <w:pPr>
        <w:numPr>
          <w:ilvl w:val="0"/>
          <w:numId w:val="19"/>
        </w:numPr>
        <w:pBdr>
          <w:top w:val="nil"/>
          <w:left w:val="nil"/>
          <w:bottom w:val="nil"/>
          <w:right w:val="nil"/>
          <w:between w:val="nil"/>
        </w:pBdr>
        <w:spacing w:after="0"/>
        <w:rPr>
          <w:color w:val="000000"/>
        </w:rPr>
      </w:pPr>
      <w:r>
        <w:rPr>
          <w:color w:val="000000"/>
          <w:rtl/>
        </w:rPr>
        <w:t xml:space="preserve">שיחזור – אם אתה מגיע למצב שנמחק לך ה </w:t>
      </w:r>
      <w:r>
        <w:rPr>
          <w:color w:val="000000"/>
        </w:rPr>
        <w:t>DOK</w:t>
      </w:r>
      <w:r>
        <w:rPr>
          <w:color w:val="000000"/>
          <w:rtl/>
        </w:rPr>
        <w:t xml:space="preserve"> תהיה יכולת לשחזר את ה </w:t>
      </w:r>
      <w:r>
        <w:rPr>
          <w:color w:val="000000"/>
        </w:rPr>
        <w:t>DOK</w:t>
      </w:r>
      <w:r>
        <w:rPr>
          <w:color w:val="000000"/>
          <w:rtl/>
        </w:rPr>
        <w:t xml:space="preserve"> </w:t>
      </w:r>
    </w:p>
    <w:p w:rsidR="00546D15" w:rsidRDefault="00942D4E">
      <w:pPr>
        <w:numPr>
          <w:ilvl w:val="0"/>
          <w:numId w:val="19"/>
        </w:numPr>
        <w:pBdr>
          <w:top w:val="nil"/>
          <w:left w:val="nil"/>
          <w:bottom w:val="nil"/>
          <w:right w:val="nil"/>
          <w:between w:val="nil"/>
        </w:pBdr>
        <w:spacing w:after="0"/>
        <w:rPr>
          <w:color w:val="000000"/>
        </w:rPr>
      </w:pPr>
      <w:r>
        <w:rPr>
          <w:color w:val="000000"/>
          <w:rtl/>
        </w:rPr>
        <w:t xml:space="preserve">התרעות – במקרה של מחיקת ה </w:t>
      </w:r>
      <w:r>
        <w:rPr>
          <w:color w:val="000000"/>
        </w:rPr>
        <w:t>DOK</w:t>
      </w:r>
      <w:r>
        <w:rPr>
          <w:color w:val="000000"/>
          <w:rtl/>
        </w:rPr>
        <w:t xml:space="preserve"> המשתמש מקבל התרעות מהמערכת ומוזמן לשחזור</w:t>
      </w:r>
    </w:p>
    <w:p w:rsidR="00546D15" w:rsidRDefault="00546D15">
      <w:pPr>
        <w:numPr>
          <w:ilvl w:val="1"/>
          <w:numId w:val="16"/>
        </w:numPr>
        <w:pBdr>
          <w:top w:val="nil"/>
          <w:left w:val="nil"/>
          <w:bottom w:val="nil"/>
          <w:right w:val="nil"/>
          <w:between w:val="nil"/>
        </w:pBdr>
        <w:spacing w:after="0"/>
      </w:pPr>
    </w:p>
    <w:p w:rsidR="00546D15" w:rsidRDefault="00942D4E">
      <w:pPr>
        <w:numPr>
          <w:ilvl w:val="0"/>
          <w:numId w:val="18"/>
        </w:numPr>
        <w:pBdr>
          <w:top w:val="nil"/>
          <w:left w:val="nil"/>
          <w:bottom w:val="nil"/>
          <w:right w:val="nil"/>
          <w:between w:val="nil"/>
        </w:pBdr>
        <w:rPr>
          <w:color w:val="000000"/>
          <w:sz w:val="28"/>
          <w:szCs w:val="28"/>
        </w:rPr>
      </w:pPr>
      <w:r>
        <w:rPr>
          <w:color w:val="000000"/>
          <w:sz w:val="28"/>
          <w:szCs w:val="28"/>
          <w:rtl/>
        </w:rPr>
        <w:t>פירוט הבדיקות ('קופסא שחורה')</w:t>
      </w:r>
    </w:p>
    <w:tbl>
      <w:tblPr>
        <w:tblStyle w:val="aff6"/>
        <w:bidiVisual/>
        <w:tblW w:w="10627" w:type="dxa"/>
        <w:tblInd w:w="-11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7"/>
        <w:gridCol w:w="1950"/>
        <w:gridCol w:w="3330"/>
        <w:gridCol w:w="4410"/>
      </w:tblGrid>
      <w:tr w:rsidR="00546D15">
        <w:trPr>
          <w:trHeight w:val="769"/>
          <w:tblHeader/>
        </w:trPr>
        <w:tc>
          <w:tcPr>
            <w:tcW w:w="937" w:type="dxa"/>
            <w:shd w:val="clear" w:color="auto" w:fill="F2F2F2"/>
          </w:tcPr>
          <w:p w:rsidR="00546D15" w:rsidRDefault="00942D4E">
            <w:pPr>
              <w:rPr>
                <w:b/>
                <w:bCs/>
              </w:rPr>
            </w:pPr>
            <w:r>
              <w:rPr>
                <w:b/>
                <w:bCs/>
                <w:rtl/>
              </w:rPr>
              <w:t>מספר</w:t>
            </w:r>
          </w:p>
        </w:tc>
        <w:tc>
          <w:tcPr>
            <w:tcW w:w="1950" w:type="dxa"/>
            <w:shd w:val="clear" w:color="auto" w:fill="F2F2F2"/>
          </w:tcPr>
          <w:p w:rsidR="00546D15" w:rsidRDefault="00942D4E">
            <w:pPr>
              <w:rPr>
                <w:b/>
                <w:bCs/>
              </w:rPr>
            </w:pPr>
            <w:r>
              <w:rPr>
                <w:b/>
                <w:bCs/>
                <w:rtl/>
              </w:rPr>
              <w:t>שם הבדיקה (שם שיעיד על תוכן הבדיקה)</w:t>
            </w:r>
          </w:p>
        </w:tc>
        <w:tc>
          <w:tcPr>
            <w:tcW w:w="3330" w:type="dxa"/>
            <w:shd w:val="clear" w:color="auto" w:fill="F2F2F2"/>
          </w:tcPr>
          <w:p w:rsidR="00546D15" w:rsidRDefault="00942D4E">
            <w:pPr>
              <w:rPr>
                <w:b/>
                <w:bCs/>
              </w:rPr>
            </w:pPr>
            <w:r>
              <w:rPr>
                <w:b/>
                <w:bCs/>
                <w:rtl/>
              </w:rPr>
              <w:t xml:space="preserve">מה אמורה לבדוק </w:t>
            </w:r>
          </w:p>
        </w:tc>
        <w:tc>
          <w:tcPr>
            <w:tcW w:w="4410" w:type="dxa"/>
            <w:shd w:val="clear" w:color="auto" w:fill="F2F2F2"/>
          </w:tcPr>
          <w:p w:rsidR="00546D15" w:rsidRDefault="00942D4E">
            <w:pPr>
              <w:rPr>
                <w:b/>
                <w:bCs/>
              </w:rPr>
            </w:pPr>
            <w:r>
              <w:rPr>
                <w:b/>
                <w:bCs/>
                <w:rtl/>
              </w:rPr>
              <w:t>איך מתכננים לבדוק</w:t>
            </w:r>
          </w:p>
          <w:p w:rsidR="00546D15" w:rsidRDefault="00942D4E">
            <w:pPr>
              <w:rPr>
                <w:b/>
                <w:bCs/>
              </w:rPr>
            </w:pPr>
            <w:r>
              <w:rPr>
                <w:b/>
                <w:bCs/>
                <w:rtl/>
              </w:rPr>
              <w:t>(לתאר בפירוט את שלבי הבדיקה)</w:t>
            </w:r>
          </w:p>
        </w:tc>
      </w:tr>
      <w:tr w:rsidR="00546D15">
        <w:trPr>
          <w:trHeight w:val="910"/>
        </w:trPr>
        <w:tc>
          <w:tcPr>
            <w:tcW w:w="937" w:type="dxa"/>
          </w:tcPr>
          <w:p w:rsidR="00546D15" w:rsidRDefault="00942D4E">
            <w:r>
              <w:t xml:space="preserve">1. </w:t>
            </w:r>
          </w:p>
        </w:tc>
        <w:tc>
          <w:tcPr>
            <w:tcW w:w="1950" w:type="dxa"/>
          </w:tcPr>
          <w:p w:rsidR="00546D15" w:rsidRDefault="00942D4E">
            <w:r>
              <w:t>DOK</w:t>
            </w:r>
            <w:r>
              <w:rPr>
                <w:rtl/>
              </w:rPr>
              <w:t xml:space="preserve"> מוצפן </w:t>
            </w:r>
          </w:p>
        </w:tc>
        <w:tc>
          <w:tcPr>
            <w:tcW w:w="3330" w:type="dxa"/>
          </w:tcPr>
          <w:p w:rsidR="00546D15" w:rsidRDefault="00942D4E">
            <w:r>
              <w:rPr>
                <w:rtl/>
              </w:rPr>
              <w:t xml:space="preserve">האם כל ה </w:t>
            </w:r>
            <w:r>
              <w:t>DOK</w:t>
            </w:r>
            <w:r>
              <w:rPr>
                <w:rtl/>
              </w:rPr>
              <w:t xml:space="preserve"> מוצפן בכל פתיחה שלו </w:t>
            </w:r>
          </w:p>
        </w:tc>
        <w:tc>
          <w:tcPr>
            <w:tcW w:w="4410" w:type="dxa"/>
          </w:tcPr>
          <w:p w:rsidR="00546D15" w:rsidRDefault="00942D4E">
            <w:r>
              <w:rPr>
                <w:rtl/>
              </w:rPr>
              <w:t xml:space="preserve">פותחים את ה </w:t>
            </w:r>
            <w:r>
              <w:t>DOK</w:t>
            </w:r>
            <w:r>
              <w:rPr>
                <w:rtl/>
              </w:rPr>
              <w:t xml:space="preserve"> ומנסים להיכנס לקובץ ורואים אם הוא מוצפן ועושים זאת שוב אחרי שפתחת את ההצפנה ורואים שניתן לגשת לקובץ</w:t>
            </w:r>
          </w:p>
        </w:tc>
      </w:tr>
      <w:tr w:rsidR="00546D15">
        <w:trPr>
          <w:trHeight w:val="1167"/>
        </w:trPr>
        <w:tc>
          <w:tcPr>
            <w:tcW w:w="937" w:type="dxa"/>
          </w:tcPr>
          <w:p w:rsidR="00546D15" w:rsidRDefault="00942D4E">
            <w:r>
              <w:t>2.</w:t>
            </w:r>
          </w:p>
        </w:tc>
        <w:tc>
          <w:tcPr>
            <w:tcW w:w="1950" w:type="dxa"/>
          </w:tcPr>
          <w:p w:rsidR="00546D15" w:rsidRDefault="00942D4E">
            <w:r>
              <w:rPr>
                <w:rtl/>
              </w:rPr>
              <w:t xml:space="preserve">שגיאת סיסמא </w:t>
            </w:r>
          </w:p>
        </w:tc>
        <w:tc>
          <w:tcPr>
            <w:tcW w:w="3330" w:type="dxa"/>
          </w:tcPr>
          <w:p w:rsidR="00546D15" w:rsidRDefault="00942D4E">
            <w:r>
              <w:rPr>
                <w:rtl/>
              </w:rPr>
              <w:t xml:space="preserve">אם אחרי שלוש שגיאות ה </w:t>
            </w:r>
            <w:r>
              <w:t>DOK</w:t>
            </w:r>
            <w:r>
              <w:rPr>
                <w:rtl/>
              </w:rPr>
              <w:t xml:space="preserve"> נמחק</w:t>
            </w:r>
          </w:p>
        </w:tc>
        <w:tc>
          <w:tcPr>
            <w:tcW w:w="4410" w:type="dxa"/>
          </w:tcPr>
          <w:p w:rsidR="00546D15" w:rsidRDefault="00942D4E">
            <w:r>
              <w:rPr>
                <w:rtl/>
              </w:rPr>
              <w:t xml:space="preserve">מכניסים שלושה שגיאות ל </w:t>
            </w:r>
            <w:r>
              <w:t>DOK</w:t>
            </w:r>
            <w:r>
              <w:rPr>
                <w:rtl/>
              </w:rPr>
              <w:t xml:space="preserve">  ורואים אם אחרי שלושה שגיאות נמחק ה </w:t>
            </w:r>
            <w:r>
              <w:t>DOK</w:t>
            </w:r>
            <w:r>
              <w:rPr>
                <w:rtl/>
              </w:rPr>
              <w:t xml:space="preserve"> </w:t>
            </w:r>
          </w:p>
        </w:tc>
      </w:tr>
      <w:tr w:rsidR="00546D15">
        <w:trPr>
          <w:trHeight w:val="1167"/>
        </w:trPr>
        <w:tc>
          <w:tcPr>
            <w:tcW w:w="937" w:type="dxa"/>
          </w:tcPr>
          <w:p w:rsidR="00546D15" w:rsidRDefault="00942D4E">
            <w:r>
              <w:t>3.</w:t>
            </w:r>
          </w:p>
        </w:tc>
        <w:tc>
          <w:tcPr>
            <w:tcW w:w="1950" w:type="dxa"/>
          </w:tcPr>
          <w:p w:rsidR="00546D15" w:rsidRDefault="00942D4E">
            <w:pPr>
              <w:rPr>
                <w:highlight w:val="yellow"/>
              </w:rPr>
            </w:pPr>
            <w:r>
              <w:rPr>
                <w:rtl/>
              </w:rPr>
              <w:t>התראת מחיקה</w:t>
            </w:r>
          </w:p>
        </w:tc>
        <w:tc>
          <w:tcPr>
            <w:tcW w:w="3330" w:type="dxa"/>
          </w:tcPr>
          <w:p w:rsidR="00546D15" w:rsidRDefault="00942D4E">
            <w:pPr>
              <w:rPr>
                <w:highlight w:val="yellow"/>
              </w:rPr>
            </w:pPr>
            <w:r>
              <w:rPr>
                <w:rtl/>
              </w:rPr>
              <w:t xml:space="preserve">לבדוק שבעל ה </w:t>
            </w:r>
            <w:r>
              <w:t>DOK</w:t>
            </w:r>
            <w:r>
              <w:rPr>
                <w:rtl/>
              </w:rPr>
              <w:t xml:space="preserve"> מקבל התראה כשה </w:t>
            </w:r>
            <w:r>
              <w:t>DOK</w:t>
            </w:r>
            <w:r>
              <w:rPr>
                <w:rtl/>
              </w:rPr>
              <w:t xml:space="preserve"> נמחק</w:t>
            </w:r>
          </w:p>
        </w:tc>
        <w:tc>
          <w:tcPr>
            <w:tcW w:w="4410" w:type="dxa"/>
          </w:tcPr>
          <w:p w:rsidR="00546D15" w:rsidRDefault="00942D4E">
            <w:pPr>
              <w:rPr>
                <w:highlight w:val="yellow"/>
              </w:rPr>
            </w:pPr>
            <w:r>
              <w:rPr>
                <w:rtl/>
              </w:rPr>
              <w:t xml:space="preserve">לוודא שבסיום הבדיקה הקודמת נשלח מייל לבעל ה </w:t>
            </w:r>
            <w:r>
              <w:t>DOK</w:t>
            </w:r>
            <w:r>
              <w:rPr>
                <w:highlight w:val="yellow"/>
              </w:rPr>
              <w:t xml:space="preserve"> </w:t>
            </w:r>
          </w:p>
        </w:tc>
      </w:tr>
      <w:tr w:rsidR="00546D15">
        <w:trPr>
          <w:trHeight w:val="1002"/>
        </w:trPr>
        <w:tc>
          <w:tcPr>
            <w:tcW w:w="937" w:type="dxa"/>
          </w:tcPr>
          <w:p w:rsidR="00546D15" w:rsidRDefault="00942D4E">
            <w:r>
              <w:t>4.</w:t>
            </w:r>
          </w:p>
        </w:tc>
        <w:tc>
          <w:tcPr>
            <w:tcW w:w="1950" w:type="dxa"/>
          </w:tcPr>
          <w:p w:rsidR="00546D15" w:rsidRDefault="00942D4E">
            <w:r>
              <w:rPr>
                <w:rtl/>
              </w:rPr>
              <w:t xml:space="preserve">שיחזור </w:t>
            </w:r>
          </w:p>
        </w:tc>
        <w:tc>
          <w:tcPr>
            <w:tcW w:w="3330" w:type="dxa"/>
          </w:tcPr>
          <w:p w:rsidR="00546D15" w:rsidRDefault="00942D4E">
            <w:r>
              <w:rPr>
                <w:rtl/>
              </w:rPr>
              <w:t xml:space="preserve">אם אחרי מחיקה מצליח לשחזר את </w:t>
            </w:r>
            <w:proofErr w:type="spellStart"/>
            <w:r>
              <w:rPr>
                <w:rtl/>
              </w:rPr>
              <w:t>הכל</w:t>
            </w:r>
            <w:proofErr w:type="spellEnd"/>
          </w:p>
        </w:tc>
        <w:tc>
          <w:tcPr>
            <w:tcW w:w="4410" w:type="dxa"/>
          </w:tcPr>
          <w:p w:rsidR="00546D15" w:rsidRDefault="00942D4E">
            <w:r>
              <w:rPr>
                <w:rtl/>
              </w:rPr>
              <w:t xml:space="preserve">אחרי קבלת הודעה מהשרת לעשות את מה שהוא מבקש ממך ולראות </w:t>
            </w:r>
            <w:proofErr w:type="spellStart"/>
            <w:r>
              <w:rPr>
                <w:rtl/>
              </w:rPr>
              <w:t>שהכל</w:t>
            </w:r>
            <w:proofErr w:type="spellEnd"/>
            <w:r>
              <w:rPr>
                <w:rtl/>
              </w:rPr>
              <w:t xml:space="preserve"> חוזר לקדמותו</w:t>
            </w:r>
          </w:p>
        </w:tc>
      </w:tr>
      <w:tr w:rsidR="00546D15">
        <w:trPr>
          <w:trHeight w:val="1050"/>
        </w:trPr>
        <w:tc>
          <w:tcPr>
            <w:tcW w:w="937" w:type="dxa"/>
          </w:tcPr>
          <w:p w:rsidR="00546D15" w:rsidRDefault="00942D4E">
            <w:r>
              <w:lastRenderedPageBreak/>
              <w:t>5.</w:t>
            </w:r>
          </w:p>
        </w:tc>
        <w:tc>
          <w:tcPr>
            <w:tcW w:w="1950" w:type="dxa"/>
          </w:tcPr>
          <w:p w:rsidR="00546D15" w:rsidRDefault="00942D4E">
            <w:r>
              <w:rPr>
                <w:rtl/>
              </w:rPr>
              <w:t>עבודה ללא שרת</w:t>
            </w:r>
          </w:p>
        </w:tc>
        <w:tc>
          <w:tcPr>
            <w:tcW w:w="3330" w:type="dxa"/>
          </w:tcPr>
          <w:p w:rsidR="00546D15" w:rsidRDefault="00942D4E">
            <w:r>
              <w:rPr>
                <w:rtl/>
              </w:rPr>
              <w:t xml:space="preserve">שניתן לעבוד עם ה </w:t>
            </w:r>
            <w:r>
              <w:t>DOK</w:t>
            </w:r>
            <w:r>
              <w:rPr>
                <w:rtl/>
              </w:rPr>
              <w:t xml:space="preserve"> גם כשהשרת לא מחובר</w:t>
            </w:r>
          </w:p>
        </w:tc>
        <w:tc>
          <w:tcPr>
            <w:tcW w:w="4410" w:type="dxa"/>
          </w:tcPr>
          <w:p w:rsidR="00546D15" w:rsidRDefault="00942D4E">
            <w:r>
              <w:rPr>
                <w:rtl/>
              </w:rPr>
              <w:t xml:space="preserve">מנסים להיכנס ל </w:t>
            </w:r>
            <w:r>
              <w:t>DOK</w:t>
            </w:r>
            <w:r>
              <w:rPr>
                <w:rtl/>
              </w:rPr>
              <w:t xml:space="preserve"> ומוודאים שאחרי הכנסת סיסמא נכונה </w:t>
            </w:r>
            <w:proofErr w:type="spellStart"/>
            <w:r>
              <w:rPr>
                <w:rtl/>
              </w:rPr>
              <w:t>הכל</w:t>
            </w:r>
            <w:proofErr w:type="spellEnd"/>
            <w:r>
              <w:rPr>
                <w:rtl/>
              </w:rPr>
              <w:t xml:space="preserve"> זמין</w:t>
            </w:r>
          </w:p>
        </w:tc>
      </w:tr>
      <w:tr w:rsidR="00546D15">
        <w:trPr>
          <w:trHeight w:val="1050"/>
        </w:trPr>
        <w:tc>
          <w:tcPr>
            <w:tcW w:w="937" w:type="dxa"/>
          </w:tcPr>
          <w:p w:rsidR="00546D15" w:rsidRDefault="00942D4E">
            <w:r>
              <w:t>6.</w:t>
            </w:r>
          </w:p>
        </w:tc>
        <w:tc>
          <w:tcPr>
            <w:tcW w:w="1950" w:type="dxa"/>
          </w:tcPr>
          <w:p w:rsidR="00546D15" w:rsidRDefault="00942D4E">
            <w:r>
              <w:rPr>
                <w:rtl/>
              </w:rPr>
              <w:t>גיבוי שלם</w:t>
            </w:r>
          </w:p>
        </w:tc>
        <w:tc>
          <w:tcPr>
            <w:tcW w:w="3330" w:type="dxa"/>
          </w:tcPr>
          <w:p w:rsidR="00546D15" w:rsidRDefault="00942D4E">
            <w:r>
              <w:rPr>
                <w:rtl/>
              </w:rPr>
              <w:t xml:space="preserve">שהקבצים שאיתם עבדנו כשלא היה שרת, ברגע שיש שרת מגובים </w:t>
            </w:r>
          </w:p>
        </w:tc>
        <w:tc>
          <w:tcPr>
            <w:tcW w:w="4410" w:type="dxa"/>
          </w:tcPr>
          <w:p w:rsidR="00546D15" w:rsidRDefault="00942D4E">
            <w:r>
              <w:rPr>
                <w:rtl/>
              </w:rPr>
              <w:t>לעבוד ללא שרת על אחד הקבצים, לבצע בו שינוי.</w:t>
            </w:r>
            <w:r>
              <w:rPr>
                <w:rtl/>
              </w:rPr>
              <w:br/>
              <w:t>לסגור את המערכת.</w:t>
            </w:r>
            <w:r>
              <w:rPr>
                <w:rtl/>
              </w:rPr>
              <w:br/>
              <w:t>להפעיל את השרת, להפעיל את המערכת. בסיום לגשת לשרת ולראות שהקובץ מהפעם הקודמת גובה</w:t>
            </w:r>
          </w:p>
        </w:tc>
      </w:tr>
    </w:tbl>
    <w:p w:rsidR="00546D15" w:rsidRDefault="00546D15"/>
    <w:p w:rsidR="00546D15" w:rsidRDefault="00546D15">
      <w:pPr>
        <w:pBdr>
          <w:top w:val="nil"/>
          <w:left w:val="nil"/>
          <w:bottom w:val="nil"/>
          <w:right w:val="nil"/>
          <w:between w:val="nil"/>
        </w:pBdr>
        <w:spacing w:after="0"/>
        <w:rPr>
          <w:sz w:val="28"/>
          <w:szCs w:val="28"/>
        </w:rPr>
      </w:pPr>
    </w:p>
    <w:p w:rsidR="00546D15" w:rsidRDefault="00546D15">
      <w:pPr>
        <w:pBdr>
          <w:top w:val="nil"/>
          <w:left w:val="nil"/>
          <w:bottom w:val="nil"/>
          <w:right w:val="nil"/>
          <w:between w:val="nil"/>
        </w:pBdr>
        <w:spacing w:after="0"/>
        <w:rPr>
          <w:sz w:val="28"/>
          <w:szCs w:val="28"/>
        </w:rPr>
      </w:pPr>
    </w:p>
    <w:p w:rsidR="00546D15" w:rsidRDefault="00546D15">
      <w:pPr>
        <w:pBdr>
          <w:top w:val="nil"/>
          <w:left w:val="nil"/>
          <w:bottom w:val="nil"/>
          <w:right w:val="nil"/>
          <w:between w:val="nil"/>
        </w:pBdr>
        <w:spacing w:after="0"/>
        <w:rPr>
          <w:sz w:val="28"/>
          <w:szCs w:val="28"/>
        </w:rPr>
      </w:pPr>
    </w:p>
    <w:p w:rsidR="00546D15" w:rsidRDefault="00942D4E">
      <w:pPr>
        <w:numPr>
          <w:ilvl w:val="0"/>
          <w:numId w:val="18"/>
        </w:numPr>
        <w:pBdr>
          <w:top w:val="nil"/>
          <w:left w:val="nil"/>
          <w:bottom w:val="nil"/>
          <w:right w:val="nil"/>
          <w:between w:val="nil"/>
        </w:pBdr>
        <w:spacing w:after="0"/>
        <w:rPr>
          <w:color w:val="000000"/>
          <w:sz w:val="28"/>
          <w:szCs w:val="28"/>
        </w:rPr>
      </w:pPr>
      <w:r>
        <w:rPr>
          <w:color w:val="000000"/>
          <w:sz w:val="28"/>
          <w:szCs w:val="28"/>
          <w:rtl/>
        </w:rPr>
        <w:t xml:space="preserve">תכנון לוח זמנים לפרויקט </w:t>
      </w:r>
    </w:p>
    <w:tbl>
      <w:tblPr>
        <w:tblStyle w:val="aff7"/>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93"/>
        <w:gridCol w:w="1384"/>
        <w:gridCol w:w="1379"/>
        <w:gridCol w:w="1384"/>
        <w:gridCol w:w="1377"/>
        <w:gridCol w:w="1379"/>
      </w:tblGrid>
      <w:tr w:rsidR="00546D15">
        <w:trPr>
          <w:tblHeader/>
        </w:trPr>
        <w:tc>
          <w:tcPr>
            <w:tcW w:w="1393" w:type="dxa"/>
            <w:shd w:val="clear" w:color="auto" w:fill="D9D9D9"/>
          </w:tcPr>
          <w:p w:rsidR="00546D15" w:rsidRDefault="00942D4E">
            <w:pPr>
              <w:rPr>
                <w:b/>
                <w:bCs/>
              </w:rPr>
            </w:pPr>
            <w:r>
              <w:rPr>
                <w:b/>
                <w:bCs/>
                <w:rtl/>
              </w:rPr>
              <w:t>פעילות</w:t>
            </w:r>
          </w:p>
        </w:tc>
        <w:tc>
          <w:tcPr>
            <w:tcW w:w="1384" w:type="dxa"/>
            <w:shd w:val="clear" w:color="auto" w:fill="D9D9D9"/>
          </w:tcPr>
          <w:p w:rsidR="00546D15" w:rsidRDefault="00942D4E">
            <w:pPr>
              <w:rPr>
                <w:b/>
                <w:bCs/>
              </w:rPr>
            </w:pPr>
            <w:r>
              <w:rPr>
                <w:b/>
                <w:bCs/>
                <w:rtl/>
              </w:rPr>
              <w:t>זמן התחלה מתוכנן</w:t>
            </w:r>
          </w:p>
        </w:tc>
        <w:tc>
          <w:tcPr>
            <w:tcW w:w="1379" w:type="dxa"/>
            <w:shd w:val="clear" w:color="auto" w:fill="D9D9D9"/>
          </w:tcPr>
          <w:p w:rsidR="00546D15" w:rsidRDefault="00942D4E">
            <w:pPr>
              <w:rPr>
                <w:b/>
                <w:bCs/>
              </w:rPr>
            </w:pPr>
            <w:r>
              <w:rPr>
                <w:b/>
                <w:bCs/>
                <w:rtl/>
              </w:rPr>
              <w:t>זמן סיום מתוכנן</w:t>
            </w:r>
          </w:p>
        </w:tc>
        <w:tc>
          <w:tcPr>
            <w:tcW w:w="1384" w:type="dxa"/>
            <w:shd w:val="clear" w:color="auto" w:fill="D9D9D9"/>
          </w:tcPr>
          <w:p w:rsidR="00546D15" w:rsidRDefault="00942D4E">
            <w:pPr>
              <w:rPr>
                <w:b/>
                <w:bCs/>
              </w:rPr>
            </w:pPr>
            <w:r>
              <w:rPr>
                <w:b/>
                <w:bCs/>
                <w:rtl/>
              </w:rPr>
              <w:t>זמן התחלה בפועל</w:t>
            </w:r>
          </w:p>
        </w:tc>
        <w:tc>
          <w:tcPr>
            <w:tcW w:w="1377" w:type="dxa"/>
            <w:shd w:val="clear" w:color="auto" w:fill="D9D9D9"/>
          </w:tcPr>
          <w:p w:rsidR="00546D15" w:rsidRDefault="00942D4E">
            <w:pPr>
              <w:rPr>
                <w:b/>
                <w:bCs/>
              </w:rPr>
            </w:pPr>
            <w:r>
              <w:rPr>
                <w:b/>
                <w:bCs/>
                <w:rtl/>
              </w:rPr>
              <w:t>זמן סיום בפועל</w:t>
            </w:r>
          </w:p>
        </w:tc>
        <w:tc>
          <w:tcPr>
            <w:tcW w:w="1379" w:type="dxa"/>
            <w:shd w:val="clear" w:color="auto" w:fill="D9D9D9"/>
          </w:tcPr>
          <w:p w:rsidR="00546D15" w:rsidRDefault="00942D4E">
            <w:pPr>
              <w:rPr>
                <w:b/>
                <w:bCs/>
              </w:rPr>
            </w:pPr>
            <w:r>
              <w:rPr>
                <w:b/>
                <w:bCs/>
                <w:rtl/>
              </w:rPr>
              <w:t>הערות</w:t>
            </w:r>
          </w:p>
        </w:tc>
      </w:tr>
      <w:tr w:rsidR="00546D15">
        <w:tc>
          <w:tcPr>
            <w:tcW w:w="1393" w:type="dxa"/>
          </w:tcPr>
          <w:p w:rsidR="00546D15" w:rsidRDefault="00942D4E">
            <w:r>
              <w:rPr>
                <w:rtl/>
              </w:rPr>
              <w:t>יזום</w:t>
            </w:r>
          </w:p>
        </w:tc>
        <w:tc>
          <w:tcPr>
            <w:tcW w:w="1384" w:type="dxa"/>
          </w:tcPr>
          <w:p w:rsidR="00546D15" w:rsidRDefault="00942D4E">
            <w:r>
              <w:t>13.11.25</w:t>
            </w:r>
          </w:p>
        </w:tc>
        <w:tc>
          <w:tcPr>
            <w:tcW w:w="1379" w:type="dxa"/>
          </w:tcPr>
          <w:p w:rsidR="00546D15" w:rsidRDefault="00942D4E">
            <w:r>
              <w:t>16.11.25</w:t>
            </w:r>
          </w:p>
        </w:tc>
        <w:tc>
          <w:tcPr>
            <w:tcW w:w="1384" w:type="dxa"/>
          </w:tcPr>
          <w:p w:rsidR="00546D15" w:rsidRDefault="00942D4E">
            <w:r>
              <w:t>15.11.25</w:t>
            </w:r>
          </w:p>
        </w:tc>
        <w:tc>
          <w:tcPr>
            <w:tcW w:w="1377" w:type="dxa"/>
          </w:tcPr>
          <w:p w:rsidR="00546D15" w:rsidRDefault="00942D4E">
            <w:r>
              <w:t>16.11.25</w:t>
            </w:r>
          </w:p>
        </w:tc>
        <w:tc>
          <w:tcPr>
            <w:tcW w:w="1379" w:type="dxa"/>
          </w:tcPr>
          <w:p w:rsidR="00546D15" w:rsidRDefault="00546D15"/>
        </w:tc>
      </w:tr>
      <w:tr w:rsidR="00546D15">
        <w:tc>
          <w:tcPr>
            <w:tcW w:w="1393" w:type="dxa"/>
          </w:tcPr>
          <w:p w:rsidR="00546D15" w:rsidRDefault="00942D4E">
            <w:r>
              <w:rPr>
                <w:rtl/>
              </w:rPr>
              <w:t>אפיון</w:t>
            </w:r>
          </w:p>
        </w:tc>
        <w:tc>
          <w:tcPr>
            <w:tcW w:w="1384" w:type="dxa"/>
          </w:tcPr>
          <w:p w:rsidR="00546D15" w:rsidRDefault="00942D4E">
            <w:r>
              <w:t>16.11.25</w:t>
            </w:r>
          </w:p>
        </w:tc>
        <w:tc>
          <w:tcPr>
            <w:tcW w:w="1379" w:type="dxa"/>
          </w:tcPr>
          <w:p w:rsidR="00546D15" w:rsidRDefault="00942D4E">
            <w:r>
              <w:t>30.11.25</w:t>
            </w:r>
          </w:p>
        </w:tc>
        <w:tc>
          <w:tcPr>
            <w:tcW w:w="1384" w:type="dxa"/>
          </w:tcPr>
          <w:p w:rsidR="00546D15" w:rsidRDefault="00942D4E">
            <w:r>
              <w:t>26.11.25</w:t>
            </w:r>
          </w:p>
        </w:tc>
        <w:tc>
          <w:tcPr>
            <w:tcW w:w="1377" w:type="dxa"/>
          </w:tcPr>
          <w:p w:rsidR="00546D15" w:rsidRDefault="00942D4E">
            <w:r>
              <w:t>30.11.25</w:t>
            </w:r>
          </w:p>
        </w:tc>
        <w:tc>
          <w:tcPr>
            <w:tcW w:w="1379" w:type="dxa"/>
          </w:tcPr>
          <w:p w:rsidR="00546D15" w:rsidRDefault="00546D15"/>
        </w:tc>
      </w:tr>
      <w:tr w:rsidR="00546D15">
        <w:tc>
          <w:tcPr>
            <w:tcW w:w="1393" w:type="dxa"/>
          </w:tcPr>
          <w:p w:rsidR="00546D15" w:rsidRDefault="00942D4E">
            <w:r>
              <w:rPr>
                <w:rtl/>
              </w:rPr>
              <w:t>ניתוח</w:t>
            </w:r>
          </w:p>
        </w:tc>
        <w:tc>
          <w:tcPr>
            <w:tcW w:w="1384" w:type="dxa"/>
          </w:tcPr>
          <w:p w:rsidR="00546D15" w:rsidRDefault="00942D4E">
            <w:r>
              <w:t>30.11.25</w:t>
            </w:r>
          </w:p>
        </w:tc>
        <w:tc>
          <w:tcPr>
            <w:tcW w:w="1379" w:type="dxa"/>
          </w:tcPr>
          <w:p w:rsidR="00546D15" w:rsidRDefault="00942D4E">
            <w:r>
              <w:t>21.12.25</w:t>
            </w:r>
          </w:p>
        </w:tc>
        <w:tc>
          <w:tcPr>
            <w:tcW w:w="1384" w:type="dxa"/>
          </w:tcPr>
          <w:p w:rsidR="00546D15" w:rsidRDefault="00942D4E">
            <w:r>
              <w:t>30.11.25</w:t>
            </w:r>
          </w:p>
        </w:tc>
        <w:tc>
          <w:tcPr>
            <w:tcW w:w="1377" w:type="dxa"/>
          </w:tcPr>
          <w:p w:rsidR="00546D15" w:rsidRDefault="00942D4E">
            <w:r>
              <w:t>4.12.25</w:t>
            </w:r>
          </w:p>
        </w:tc>
        <w:tc>
          <w:tcPr>
            <w:tcW w:w="1379" w:type="dxa"/>
          </w:tcPr>
          <w:p w:rsidR="00546D15" w:rsidRDefault="00546D15"/>
        </w:tc>
      </w:tr>
      <w:tr w:rsidR="00546D15">
        <w:tc>
          <w:tcPr>
            <w:tcW w:w="1393" w:type="dxa"/>
          </w:tcPr>
          <w:p w:rsidR="00546D15" w:rsidRDefault="00942D4E">
            <w:r>
              <w:rPr>
                <w:rtl/>
              </w:rPr>
              <w:t>עיצוב</w:t>
            </w:r>
          </w:p>
        </w:tc>
        <w:tc>
          <w:tcPr>
            <w:tcW w:w="1384" w:type="dxa"/>
          </w:tcPr>
          <w:p w:rsidR="00546D15" w:rsidRDefault="00942D4E">
            <w:r>
              <w:t>21.12.25</w:t>
            </w:r>
          </w:p>
        </w:tc>
        <w:tc>
          <w:tcPr>
            <w:tcW w:w="1379" w:type="dxa"/>
          </w:tcPr>
          <w:p w:rsidR="00546D15" w:rsidRDefault="00942D4E">
            <w:r>
              <w:t>22.2.26</w:t>
            </w:r>
          </w:p>
        </w:tc>
        <w:tc>
          <w:tcPr>
            <w:tcW w:w="1384" w:type="dxa"/>
          </w:tcPr>
          <w:p w:rsidR="00546D15" w:rsidRDefault="00546D15"/>
        </w:tc>
        <w:tc>
          <w:tcPr>
            <w:tcW w:w="1377" w:type="dxa"/>
          </w:tcPr>
          <w:p w:rsidR="00546D15" w:rsidRDefault="00546D15"/>
        </w:tc>
        <w:tc>
          <w:tcPr>
            <w:tcW w:w="1379" w:type="dxa"/>
          </w:tcPr>
          <w:p w:rsidR="00546D15" w:rsidRDefault="00546D15"/>
        </w:tc>
      </w:tr>
      <w:tr w:rsidR="00546D15">
        <w:tc>
          <w:tcPr>
            <w:tcW w:w="1393" w:type="dxa"/>
          </w:tcPr>
          <w:p w:rsidR="00546D15" w:rsidRDefault="00942D4E">
            <w:r>
              <w:rPr>
                <w:rtl/>
              </w:rPr>
              <w:t xml:space="preserve">הצפנה ופענוח של </w:t>
            </w:r>
            <w:r>
              <w:t>DOK</w:t>
            </w:r>
            <w:r>
              <w:rPr>
                <w:rtl/>
              </w:rPr>
              <w:t xml:space="preserve"> (בלי קשר לשרת) </w:t>
            </w:r>
          </w:p>
        </w:tc>
        <w:tc>
          <w:tcPr>
            <w:tcW w:w="1384" w:type="dxa"/>
          </w:tcPr>
          <w:p w:rsidR="00546D15" w:rsidRDefault="00942D4E">
            <w:r>
              <w:t>22.2.26</w:t>
            </w:r>
          </w:p>
        </w:tc>
        <w:tc>
          <w:tcPr>
            <w:tcW w:w="1379" w:type="dxa"/>
          </w:tcPr>
          <w:p w:rsidR="00546D15" w:rsidRDefault="00942D4E">
            <w:r>
              <w:t>24.2.26</w:t>
            </w:r>
          </w:p>
        </w:tc>
        <w:tc>
          <w:tcPr>
            <w:tcW w:w="1384" w:type="dxa"/>
          </w:tcPr>
          <w:p w:rsidR="00546D15" w:rsidRDefault="00546D15"/>
        </w:tc>
        <w:tc>
          <w:tcPr>
            <w:tcW w:w="1377" w:type="dxa"/>
          </w:tcPr>
          <w:p w:rsidR="00546D15" w:rsidRDefault="00546D15"/>
        </w:tc>
        <w:tc>
          <w:tcPr>
            <w:tcW w:w="1379" w:type="dxa"/>
          </w:tcPr>
          <w:p w:rsidR="00546D15" w:rsidRDefault="00546D15"/>
        </w:tc>
      </w:tr>
      <w:tr w:rsidR="00546D15">
        <w:tc>
          <w:tcPr>
            <w:tcW w:w="1393" w:type="dxa"/>
          </w:tcPr>
          <w:p w:rsidR="00546D15" w:rsidRDefault="00942D4E">
            <w:r>
              <w:rPr>
                <w:rtl/>
              </w:rPr>
              <w:t xml:space="preserve">מימוש תקשורת לשרת </w:t>
            </w:r>
          </w:p>
        </w:tc>
        <w:tc>
          <w:tcPr>
            <w:tcW w:w="1384" w:type="dxa"/>
          </w:tcPr>
          <w:p w:rsidR="00546D15" w:rsidRDefault="00942D4E">
            <w:r>
              <w:t>24.2.26</w:t>
            </w:r>
          </w:p>
        </w:tc>
        <w:tc>
          <w:tcPr>
            <w:tcW w:w="1379" w:type="dxa"/>
          </w:tcPr>
          <w:p w:rsidR="00546D15" w:rsidRDefault="00942D4E">
            <w:r>
              <w:t>26.2.26</w:t>
            </w:r>
          </w:p>
        </w:tc>
        <w:tc>
          <w:tcPr>
            <w:tcW w:w="1384" w:type="dxa"/>
          </w:tcPr>
          <w:p w:rsidR="00546D15" w:rsidRDefault="00546D15"/>
        </w:tc>
        <w:tc>
          <w:tcPr>
            <w:tcW w:w="1377" w:type="dxa"/>
          </w:tcPr>
          <w:p w:rsidR="00546D15" w:rsidRDefault="00546D15"/>
        </w:tc>
        <w:tc>
          <w:tcPr>
            <w:tcW w:w="1379" w:type="dxa"/>
          </w:tcPr>
          <w:p w:rsidR="00546D15" w:rsidRDefault="00546D15"/>
        </w:tc>
      </w:tr>
      <w:tr w:rsidR="00546D15">
        <w:tc>
          <w:tcPr>
            <w:tcW w:w="1393" w:type="dxa"/>
          </w:tcPr>
          <w:p w:rsidR="00546D15" w:rsidRDefault="00942D4E">
            <w:r>
              <w:rPr>
                <w:rtl/>
              </w:rPr>
              <w:t>מימוש מערכת גיבויים</w:t>
            </w:r>
          </w:p>
        </w:tc>
        <w:tc>
          <w:tcPr>
            <w:tcW w:w="1384" w:type="dxa"/>
          </w:tcPr>
          <w:p w:rsidR="00546D15" w:rsidRDefault="00942D4E">
            <w:r>
              <w:t>26.2.26</w:t>
            </w:r>
          </w:p>
        </w:tc>
        <w:tc>
          <w:tcPr>
            <w:tcW w:w="1379" w:type="dxa"/>
          </w:tcPr>
          <w:p w:rsidR="00546D15" w:rsidRDefault="00942D4E">
            <w:r>
              <w:t>28.2.26</w:t>
            </w:r>
          </w:p>
        </w:tc>
        <w:tc>
          <w:tcPr>
            <w:tcW w:w="1384" w:type="dxa"/>
          </w:tcPr>
          <w:p w:rsidR="00546D15" w:rsidRDefault="00546D15"/>
        </w:tc>
        <w:tc>
          <w:tcPr>
            <w:tcW w:w="1377" w:type="dxa"/>
          </w:tcPr>
          <w:p w:rsidR="00546D15" w:rsidRDefault="00546D15"/>
        </w:tc>
        <w:tc>
          <w:tcPr>
            <w:tcW w:w="1379" w:type="dxa"/>
          </w:tcPr>
          <w:p w:rsidR="00546D15" w:rsidRDefault="00546D15"/>
        </w:tc>
      </w:tr>
      <w:tr w:rsidR="00546D15">
        <w:tc>
          <w:tcPr>
            <w:tcW w:w="1393" w:type="dxa"/>
          </w:tcPr>
          <w:p w:rsidR="00546D15" w:rsidRDefault="00942D4E">
            <w:r>
              <w:rPr>
                <w:rtl/>
              </w:rPr>
              <w:t>שרת יוצר משתמשים ומשתיל שרתים קטנים שלו באחרים</w:t>
            </w:r>
          </w:p>
        </w:tc>
        <w:tc>
          <w:tcPr>
            <w:tcW w:w="1384" w:type="dxa"/>
          </w:tcPr>
          <w:p w:rsidR="00546D15" w:rsidRDefault="00942D4E">
            <w:r>
              <w:t>28.2.26</w:t>
            </w:r>
          </w:p>
        </w:tc>
        <w:tc>
          <w:tcPr>
            <w:tcW w:w="1379" w:type="dxa"/>
          </w:tcPr>
          <w:p w:rsidR="00546D15" w:rsidRDefault="00942D4E">
            <w:r>
              <w:t>1.3.26</w:t>
            </w:r>
          </w:p>
        </w:tc>
        <w:tc>
          <w:tcPr>
            <w:tcW w:w="1384" w:type="dxa"/>
          </w:tcPr>
          <w:p w:rsidR="00546D15" w:rsidRDefault="00546D15"/>
        </w:tc>
        <w:tc>
          <w:tcPr>
            <w:tcW w:w="1377" w:type="dxa"/>
          </w:tcPr>
          <w:p w:rsidR="00546D15" w:rsidRDefault="00546D15"/>
        </w:tc>
        <w:tc>
          <w:tcPr>
            <w:tcW w:w="1379" w:type="dxa"/>
          </w:tcPr>
          <w:p w:rsidR="00546D15" w:rsidRDefault="00546D15"/>
        </w:tc>
      </w:tr>
      <w:tr w:rsidR="00546D15">
        <w:tc>
          <w:tcPr>
            <w:tcW w:w="1393" w:type="dxa"/>
          </w:tcPr>
          <w:p w:rsidR="00546D15" w:rsidRDefault="00942D4E">
            <w:r>
              <w:rPr>
                <w:rtl/>
              </w:rPr>
              <w:t xml:space="preserve">תפעול המיני שרתים </w:t>
            </w:r>
          </w:p>
        </w:tc>
        <w:tc>
          <w:tcPr>
            <w:tcW w:w="1384" w:type="dxa"/>
          </w:tcPr>
          <w:p w:rsidR="00546D15" w:rsidRDefault="00942D4E">
            <w:r>
              <w:t>1.3.26</w:t>
            </w:r>
          </w:p>
        </w:tc>
        <w:tc>
          <w:tcPr>
            <w:tcW w:w="1379" w:type="dxa"/>
          </w:tcPr>
          <w:p w:rsidR="00546D15" w:rsidRDefault="00942D4E">
            <w:r>
              <w:t>4.3.26</w:t>
            </w:r>
          </w:p>
        </w:tc>
        <w:tc>
          <w:tcPr>
            <w:tcW w:w="1384" w:type="dxa"/>
          </w:tcPr>
          <w:p w:rsidR="00546D15" w:rsidRDefault="00546D15"/>
        </w:tc>
        <w:tc>
          <w:tcPr>
            <w:tcW w:w="1377" w:type="dxa"/>
          </w:tcPr>
          <w:p w:rsidR="00546D15" w:rsidRDefault="00546D15"/>
        </w:tc>
        <w:tc>
          <w:tcPr>
            <w:tcW w:w="1379" w:type="dxa"/>
          </w:tcPr>
          <w:p w:rsidR="00546D15" w:rsidRDefault="00546D15"/>
        </w:tc>
      </w:tr>
      <w:tr w:rsidR="00546D15">
        <w:tc>
          <w:tcPr>
            <w:tcW w:w="1393" w:type="dxa"/>
          </w:tcPr>
          <w:p w:rsidR="00546D15" w:rsidRDefault="00942D4E">
            <w:r>
              <w:rPr>
                <w:rtl/>
              </w:rPr>
              <w:t>שמירת נתונים "בענן"</w:t>
            </w:r>
          </w:p>
        </w:tc>
        <w:tc>
          <w:tcPr>
            <w:tcW w:w="1384" w:type="dxa"/>
          </w:tcPr>
          <w:p w:rsidR="00546D15" w:rsidRDefault="00942D4E">
            <w:r>
              <w:t>4.6.26</w:t>
            </w:r>
          </w:p>
        </w:tc>
        <w:tc>
          <w:tcPr>
            <w:tcW w:w="1379" w:type="dxa"/>
          </w:tcPr>
          <w:p w:rsidR="00546D15" w:rsidRDefault="00942D4E">
            <w:r>
              <w:t>6.3.26</w:t>
            </w:r>
          </w:p>
        </w:tc>
        <w:tc>
          <w:tcPr>
            <w:tcW w:w="1384" w:type="dxa"/>
          </w:tcPr>
          <w:p w:rsidR="00546D15" w:rsidRDefault="00546D15"/>
        </w:tc>
        <w:tc>
          <w:tcPr>
            <w:tcW w:w="1377" w:type="dxa"/>
          </w:tcPr>
          <w:p w:rsidR="00546D15" w:rsidRDefault="00546D15"/>
        </w:tc>
        <w:tc>
          <w:tcPr>
            <w:tcW w:w="1379" w:type="dxa"/>
          </w:tcPr>
          <w:p w:rsidR="00546D15" w:rsidRDefault="00546D15"/>
        </w:tc>
      </w:tr>
      <w:tr w:rsidR="00546D15">
        <w:tc>
          <w:tcPr>
            <w:tcW w:w="1393" w:type="dxa"/>
          </w:tcPr>
          <w:p w:rsidR="00546D15" w:rsidRDefault="00942D4E">
            <w:r>
              <w:rPr>
                <w:rtl/>
              </w:rPr>
              <w:t xml:space="preserve">שיחזור  </w:t>
            </w:r>
            <w:r>
              <w:t>DOK</w:t>
            </w:r>
          </w:p>
        </w:tc>
        <w:tc>
          <w:tcPr>
            <w:tcW w:w="1384" w:type="dxa"/>
          </w:tcPr>
          <w:p w:rsidR="00546D15" w:rsidRDefault="00942D4E">
            <w:r>
              <w:t>6.3.26</w:t>
            </w:r>
          </w:p>
        </w:tc>
        <w:tc>
          <w:tcPr>
            <w:tcW w:w="1379" w:type="dxa"/>
          </w:tcPr>
          <w:p w:rsidR="00546D15" w:rsidRDefault="00942D4E">
            <w:r>
              <w:t>13.3.26</w:t>
            </w:r>
          </w:p>
        </w:tc>
        <w:tc>
          <w:tcPr>
            <w:tcW w:w="1384" w:type="dxa"/>
          </w:tcPr>
          <w:p w:rsidR="00546D15" w:rsidRDefault="00546D15"/>
        </w:tc>
        <w:tc>
          <w:tcPr>
            <w:tcW w:w="1377" w:type="dxa"/>
          </w:tcPr>
          <w:p w:rsidR="00546D15" w:rsidRDefault="00546D15"/>
        </w:tc>
        <w:tc>
          <w:tcPr>
            <w:tcW w:w="1379" w:type="dxa"/>
          </w:tcPr>
          <w:p w:rsidR="00546D15" w:rsidRDefault="00546D15"/>
        </w:tc>
      </w:tr>
      <w:tr w:rsidR="00546D15">
        <w:tc>
          <w:tcPr>
            <w:tcW w:w="1393" w:type="dxa"/>
          </w:tcPr>
          <w:p w:rsidR="00546D15" w:rsidRDefault="00942D4E">
            <w:proofErr w:type="spellStart"/>
            <w:r>
              <w:rPr>
                <w:rtl/>
              </w:rPr>
              <w:t>פיצירים</w:t>
            </w:r>
            <w:proofErr w:type="spellEnd"/>
            <w:r>
              <w:rPr>
                <w:rtl/>
              </w:rPr>
              <w:t xml:space="preserve"> נוספים</w:t>
            </w:r>
          </w:p>
        </w:tc>
        <w:tc>
          <w:tcPr>
            <w:tcW w:w="1384" w:type="dxa"/>
          </w:tcPr>
          <w:p w:rsidR="00546D15" w:rsidRDefault="00942D4E">
            <w:r>
              <w:t>13.3.26</w:t>
            </w:r>
          </w:p>
        </w:tc>
        <w:tc>
          <w:tcPr>
            <w:tcW w:w="1379" w:type="dxa"/>
          </w:tcPr>
          <w:p w:rsidR="00546D15" w:rsidRDefault="00942D4E">
            <w:r>
              <w:t>15.3.26</w:t>
            </w:r>
          </w:p>
        </w:tc>
        <w:tc>
          <w:tcPr>
            <w:tcW w:w="1384" w:type="dxa"/>
          </w:tcPr>
          <w:p w:rsidR="00546D15" w:rsidRDefault="00546D15"/>
        </w:tc>
        <w:tc>
          <w:tcPr>
            <w:tcW w:w="1377" w:type="dxa"/>
          </w:tcPr>
          <w:p w:rsidR="00546D15" w:rsidRDefault="00546D15"/>
        </w:tc>
        <w:tc>
          <w:tcPr>
            <w:tcW w:w="1379" w:type="dxa"/>
          </w:tcPr>
          <w:p w:rsidR="00546D15" w:rsidRDefault="00546D15"/>
        </w:tc>
      </w:tr>
      <w:tr w:rsidR="00546D15">
        <w:tc>
          <w:tcPr>
            <w:tcW w:w="1393" w:type="dxa"/>
          </w:tcPr>
          <w:p w:rsidR="00546D15" w:rsidRDefault="00942D4E">
            <w:r>
              <w:rPr>
                <w:rtl/>
              </w:rPr>
              <w:t>גרסה ראשונית</w:t>
            </w:r>
          </w:p>
        </w:tc>
        <w:tc>
          <w:tcPr>
            <w:tcW w:w="1384" w:type="dxa"/>
          </w:tcPr>
          <w:p w:rsidR="00546D15" w:rsidRDefault="00942D4E">
            <w:r>
              <w:t>22.02.26</w:t>
            </w:r>
          </w:p>
        </w:tc>
        <w:tc>
          <w:tcPr>
            <w:tcW w:w="1379" w:type="dxa"/>
          </w:tcPr>
          <w:p w:rsidR="00546D15" w:rsidRDefault="00942D4E">
            <w:r>
              <w:t>15.03.26</w:t>
            </w:r>
          </w:p>
        </w:tc>
        <w:tc>
          <w:tcPr>
            <w:tcW w:w="1384" w:type="dxa"/>
          </w:tcPr>
          <w:p w:rsidR="00546D15" w:rsidRDefault="00546D15"/>
        </w:tc>
        <w:tc>
          <w:tcPr>
            <w:tcW w:w="1377" w:type="dxa"/>
          </w:tcPr>
          <w:p w:rsidR="00546D15" w:rsidRDefault="00546D15"/>
        </w:tc>
        <w:tc>
          <w:tcPr>
            <w:tcW w:w="1379" w:type="dxa"/>
          </w:tcPr>
          <w:p w:rsidR="00546D15" w:rsidRDefault="00546D15"/>
        </w:tc>
      </w:tr>
      <w:tr w:rsidR="00546D15">
        <w:tc>
          <w:tcPr>
            <w:tcW w:w="1393" w:type="dxa"/>
          </w:tcPr>
          <w:p w:rsidR="00546D15" w:rsidRDefault="00942D4E">
            <w:r>
              <w:rPr>
                <w:rtl/>
              </w:rPr>
              <w:t>מסמך בדיקות</w:t>
            </w:r>
          </w:p>
        </w:tc>
        <w:tc>
          <w:tcPr>
            <w:tcW w:w="1384" w:type="dxa"/>
          </w:tcPr>
          <w:p w:rsidR="00546D15" w:rsidRDefault="00942D4E">
            <w:r>
              <w:t>15.03.26</w:t>
            </w:r>
          </w:p>
        </w:tc>
        <w:tc>
          <w:tcPr>
            <w:tcW w:w="1379" w:type="dxa"/>
          </w:tcPr>
          <w:p w:rsidR="00546D15" w:rsidRDefault="00942D4E">
            <w:r>
              <w:t>1.4.26</w:t>
            </w:r>
          </w:p>
        </w:tc>
        <w:tc>
          <w:tcPr>
            <w:tcW w:w="1384" w:type="dxa"/>
          </w:tcPr>
          <w:p w:rsidR="00546D15" w:rsidRDefault="00546D15"/>
        </w:tc>
        <w:tc>
          <w:tcPr>
            <w:tcW w:w="1377" w:type="dxa"/>
          </w:tcPr>
          <w:p w:rsidR="00546D15" w:rsidRDefault="00546D15"/>
        </w:tc>
        <w:tc>
          <w:tcPr>
            <w:tcW w:w="1379" w:type="dxa"/>
          </w:tcPr>
          <w:p w:rsidR="00546D15" w:rsidRDefault="00546D15"/>
        </w:tc>
      </w:tr>
      <w:tr w:rsidR="00546D15">
        <w:tc>
          <w:tcPr>
            <w:tcW w:w="1393" w:type="dxa"/>
          </w:tcPr>
          <w:p w:rsidR="00546D15" w:rsidRDefault="00942D4E">
            <w:r>
              <w:rPr>
                <w:rtl/>
              </w:rPr>
              <w:t>מדריך למשתמש</w:t>
            </w:r>
          </w:p>
        </w:tc>
        <w:tc>
          <w:tcPr>
            <w:tcW w:w="1384" w:type="dxa"/>
          </w:tcPr>
          <w:p w:rsidR="00546D15" w:rsidRDefault="00942D4E">
            <w:r>
              <w:t>15.03.26</w:t>
            </w:r>
          </w:p>
        </w:tc>
        <w:tc>
          <w:tcPr>
            <w:tcW w:w="1379" w:type="dxa"/>
          </w:tcPr>
          <w:p w:rsidR="00546D15" w:rsidRDefault="00942D4E">
            <w:r>
              <w:t>1.4.26</w:t>
            </w:r>
          </w:p>
        </w:tc>
        <w:tc>
          <w:tcPr>
            <w:tcW w:w="1384" w:type="dxa"/>
          </w:tcPr>
          <w:p w:rsidR="00546D15" w:rsidRDefault="00546D15"/>
        </w:tc>
        <w:tc>
          <w:tcPr>
            <w:tcW w:w="1377" w:type="dxa"/>
          </w:tcPr>
          <w:p w:rsidR="00546D15" w:rsidRDefault="00546D15"/>
        </w:tc>
        <w:tc>
          <w:tcPr>
            <w:tcW w:w="1379" w:type="dxa"/>
          </w:tcPr>
          <w:p w:rsidR="00546D15" w:rsidRDefault="00546D15"/>
        </w:tc>
      </w:tr>
      <w:tr w:rsidR="00546D15">
        <w:tc>
          <w:tcPr>
            <w:tcW w:w="1393" w:type="dxa"/>
          </w:tcPr>
          <w:p w:rsidR="00546D15" w:rsidRDefault="00942D4E">
            <w:r>
              <w:rPr>
                <w:rtl/>
              </w:rPr>
              <w:t>גרסה סופית</w:t>
            </w:r>
          </w:p>
        </w:tc>
        <w:tc>
          <w:tcPr>
            <w:tcW w:w="1384" w:type="dxa"/>
          </w:tcPr>
          <w:p w:rsidR="00546D15" w:rsidRDefault="00942D4E">
            <w:r>
              <w:t>1.4.26</w:t>
            </w:r>
          </w:p>
        </w:tc>
        <w:tc>
          <w:tcPr>
            <w:tcW w:w="1379" w:type="dxa"/>
          </w:tcPr>
          <w:p w:rsidR="00546D15" w:rsidRDefault="00942D4E">
            <w:r>
              <w:t>1.5.26</w:t>
            </w:r>
          </w:p>
        </w:tc>
        <w:tc>
          <w:tcPr>
            <w:tcW w:w="1384" w:type="dxa"/>
          </w:tcPr>
          <w:p w:rsidR="00546D15" w:rsidRDefault="00546D15"/>
        </w:tc>
        <w:tc>
          <w:tcPr>
            <w:tcW w:w="1377" w:type="dxa"/>
          </w:tcPr>
          <w:p w:rsidR="00546D15" w:rsidRDefault="00546D15"/>
        </w:tc>
        <w:tc>
          <w:tcPr>
            <w:tcW w:w="1379" w:type="dxa"/>
          </w:tcPr>
          <w:p w:rsidR="00546D15" w:rsidRDefault="00546D15"/>
        </w:tc>
      </w:tr>
      <w:tr w:rsidR="00546D15">
        <w:tc>
          <w:tcPr>
            <w:tcW w:w="1393" w:type="dxa"/>
          </w:tcPr>
          <w:p w:rsidR="00546D15" w:rsidRDefault="00942D4E">
            <w:r>
              <w:rPr>
                <w:rtl/>
              </w:rPr>
              <w:lastRenderedPageBreak/>
              <w:t>סגירת תיק פרויקט</w:t>
            </w:r>
          </w:p>
        </w:tc>
        <w:tc>
          <w:tcPr>
            <w:tcW w:w="1384" w:type="dxa"/>
          </w:tcPr>
          <w:p w:rsidR="00546D15" w:rsidRDefault="00942D4E">
            <w:r>
              <w:t>1.4.26</w:t>
            </w:r>
          </w:p>
        </w:tc>
        <w:tc>
          <w:tcPr>
            <w:tcW w:w="1379" w:type="dxa"/>
          </w:tcPr>
          <w:p w:rsidR="00546D15" w:rsidRDefault="00942D4E">
            <w:r>
              <w:t>1.5.26</w:t>
            </w:r>
          </w:p>
        </w:tc>
        <w:tc>
          <w:tcPr>
            <w:tcW w:w="1384" w:type="dxa"/>
          </w:tcPr>
          <w:p w:rsidR="00546D15" w:rsidRDefault="00546D15"/>
        </w:tc>
        <w:tc>
          <w:tcPr>
            <w:tcW w:w="1377" w:type="dxa"/>
          </w:tcPr>
          <w:p w:rsidR="00546D15" w:rsidRDefault="00546D15"/>
        </w:tc>
        <w:tc>
          <w:tcPr>
            <w:tcW w:w="1379" w:type="dxa"/>
          </w:tcPr>
          <w:p w:rsidR="00546D15" w:rsidRDefault="00546D15"/>
        </w:tc>
      </w:tr>
    </w:tbl>
    <w:p w:rsidR="00546D15" w:rsidRDefault="00942D4E">
      <w:pPr>
        <w:numPr>
          <w:ilvl w:val="0"/>
          <w:numId w:val="1"/>
        </w:numPr>
        <w:pBdr>
          <w:top w:val="nil"/>
          <w:left w:val="nil"/>
          <w:bottom w:val="nil"/>
          <w:right w:val="nil"/>
          <w:between w:val="nil"/>
        </w:pBdr>
        <w:spacing w:line="240" w:lineRule="auto"/>
        <w:rPr>
          <w:b/>
          <w:bCs/>
          <w:color w:val="FF0000"/>
        </w:rPr>
      </w:pPr>
      <w:r>
        <w:rPr>
          <w:b/>
          <w:bCs/>
          <w:color w:val="FF0000"/>
          <w:rtl/>
        </w:rPr>
        <w:t>לוח הזמנים – הינו מסמך חי ויש לעדכנו לאורך כל הפרויקט</w:t>
      </w:r>
    </w:p>
    <w:p w:rsidR="00546D15" w:rsidRDefault="00546D15">
      <w:pPr>
        <w:ind w:left="360"/>
        <w:rPr>
          <w:b/>
          <w:bCs/>
        </w:rPr>
      </w:pPr>
      <w:bookmarkStart w:id="23" w:name="_heading=h.5aptc6jx6qxe" w:colFirst="0" w:colLast="0"/>
      <w:bookmarkEnd w:id="23"/>
    </w:p>
    <w:p w:rsidR="00546D15" w:rsidRDefault="00546D15">
      <w:pPr>
        <w:ind w:left="360"/>
        <w:rPr>
          <w:b/>
          <w:bCs/>
        </w:rPr>
      </w:pPr>
      <w:bookmarkStart w:id="24" w:name="_heading=h.a1qnbmdrpiqf" w:colFirst="0" w:colLast="0"/>
      <w:bookmarkEnd w:id="24"/>
    </w:p>
    <w:p w:rsidR="00546D15" w:rsidRDefault="00942D4E">
      <w:pPr>
        <w:numPr>
          <w:ilvl w:val="0"/>
          <w:numId w:val="18"/>
        </w:numPr>
        <w:pBdr>
          <w:top w:val="nil"/>
          <w:left w:val="nil"/>
          <w:bottom w:val="nil"/>
          <w:right w:val="nil"/>
          <w:between w:val="nil"/>
        </w:pBdr>
        <w:spacing w:after="0"/>
        <w:rPr>
          <w:color w:val="000000"/>
          <w:sz w:val="28"/>
          <w:szCs w:val="28"/>
        </w:rPr>
      </w:pPr>
      <w:r>
        <w:rPr>
          <w:color w:val="000000"/>
          <w:sz w:val="28"/>
          <w:szCs w:val="28"/>
          <w:rtl/>
        </w:rPr>
        <w:t>ניהול סיכונים בפרויקט</w:t>
      </w:r>
    </w:p>
    <w:p w:rsidR="00546D15" w:rsidRDefault="00546D15">
      <w:pPr>
        <w:pBdr>
          <w:top w:val="nil"/>
          <w:left w:val="nil"/>
          <w:bottom w:val="nil"/>
          <w:right w:val="nil"/>
          <w:between w:val="nil"/>
        </w:pBdr>
      </w:pPr>
    </w:p>
    <w:tbl>
      <w:tblPr>
        <w:tblStyle w:val="aff8"/>
        <w:bidiVisual/>
        <w:tblW w:w="10055" w:type="dxa"/>
        <w:tblInd w:w="-6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5"/>
        <w:gridCol w:w="1875"/>
        <w:gridCol w:w="975"/>
        <w:gridCol w:w="3645"/>
        <w:gridCol w:w="1395"/>
        <w:gridCol w:w="1260"/>
      </w:tblGrid>
      <w:tr w:rsidR="00546D15">
        <w:tc>
          <w:tcPr>
            <w:tcW w:w="905" w:type="dxa"/>
            <w:shd w:val="clear" w:color="auto" w:fill="D9D9D9"/>
          </w:tcPr>
          <w:p w:rsidR="00546D15" w:rsidRDefault="00942D4E">
            <w:pPr>
              <w:rPr>
                <w:b/>
                <w:bCs/>
              </w:rPr>
            </w:pPr>
            <w:r>
              <w:rPr>
                <w:b/>
                <w:bCs/>
                <w:rtl/>
              </w:rPr>
              <w:t>הסיכון</w:t>
            </w:r>
          </w:p>
        </w:tc>
        <w:tc>
          <w:tcPr>
            <w:tcW w:w="1875" w:type="dxa"/>
            <w:shd w:val="clear" w:color="auto" w:fill="D9D9D9"/>
          </w:tcPr>
          <w:p w:rsidR="00546D15" w:rsidRDefault="00942D4E">
            <w:pPr>
              <w:rPr>
                <w:b/>
                <w:bCs/>
              </w:rPr>
            </w:pPr>
            <w:r>
              <w:rPr>
                <w:b/>
                <w:bCs/>
                <w:rtl/>
              </w:rPr>
              <w:t>פירוט הסיכון</w:t>
            </w:r>
          </w:p>
        </w:tc>
        <w:tc>
          <w:tcPr>
            <w:tcW w:w="975" w:type="dxa"/>
            <w:shd w:val="clear" w:color="auto" w:fill="D9D9D9"/>
          </w:tcPr>
          <w:p w:rsidR="00546D15" w:rsidRDefault="00942D4E">
            <w:pPr>
              <w:rPr>
                <w:b/>
                <w:bCs/>
              </w:rPr>
            </w:pPr>
            <w:r>
              <w:rPr>
                <w:b/>
                <w:bCs/>
                <w:rtl/>
              </w:rPr>
              <w:t>רמת הסיכון</w:t>
            </w:r>
          </w:p>
          <w:p w:rsidR="00546D15" w:rsidRDefault="00942D4E">
            <w:pPr>
              <w:rPr>
                <w:b/>
                <w:bCs/>
              </w:rPr>
            </w:pPr>
            <w:r>
              <w:rPr>
                <w:b/>
                <w:bCs/>
                <w:rtl/>
              </w:rPr>
              <w:t>(קל/בינוני/קשה)</w:t>
            </w:r>
          </w:p>
        </w:tc>
        <w:tc>
          <w:tcPr>
            <w:tcW w:w="3645" w:type="dxa"/>
            <w:shd w:val="clear" w:color="auto" w:fill="D9D9D9"/>
          </w:tcPr>
          <w:p w:rsidR="00546D15" w:rsidRDefault="00942D4E">
            <w:pPr>
              <w:rPr>
                <w:b/>
                <w:bCs/>
              </w:rPr>
            </w:pPr>
            <w:r>
              <w:rPr>
                <w:b/>
                <w:bCs/>
                <w:rtl/>
              </w:rPr>
              <w:t>תיאור דרכים (לפחות 2 ) להתמודדות עם הסיכון ולהקטין אותו</w:t>
            </w:r>
          </w:p>
        </w:tc>
        <w:tc>
          <w:tcPr>
            <w:tcW w:w="1395" w:type="dxa"/>
            <w:shd w:val="clear" w:color="auto" w:fill="D9D9D9"/>
          </w:tcPr>
          <w:p w:rsidR="00546D15" w:rsidRDefault="00942D4E">
            <w:pPr>
              <w:rPr>
                <w:b/>
                <w:bCs/>
              </w:rPr>
            </w:pPr>
            <w:r>
              <w:rPr>
                <w:b/>
                <w:bCs/>
                <w:rtl/>
              </w:rPr>
              <w:t>מה בוצע בפועל</w:t>
            </w:r>
          </w:p>
        </w:tc>
        <w:tc>
          <w:tcPr>
            <w:tcW w:w="1260" w:type="dxa"/>
            <w:shd w:val="clear" w:color="auto" w:fill="D9D9D9"/>
          </w:tcPr>
          <w:p w:rsidR="00546D15" w:rsidRDefault="00942D4E">
            <w:pPr>
              <w:rPr>
                <w:b/>
                <w:bCs/>
              </w:rPr>
            </w:pPr>
            <w:r>
              <w:rPr>
                <w:b/>
                <w:bCs/>
                <w:rtl/>
              </w:rPr>
              <w:t>תאריך</w:t>
            </w:r>
          </w:p>
        </w:tc>
      </w:tr>
      <w:tr w:rsidR="00546D15">
        <w:tc>
          <w:tcPr>
            <w:tcW w:w="905" w:type="dxa"/>
          </w:tcPr>
          <w:p w:rsidR="00546D15" w:rsidRDefault="00942D4E">
            <w:r>
              <w:rPr>
                <w:rtl/>
              </w:rPr>
              <w:t>אי עמידה בזמנים</w:t>
            </w:r>
          </w:p>
        </w:tc>
        <w:tc>
          <w:tcPr>
            <w:tcW w:w="1875" w:type="dxa"/>
          </w:tcPr>
          <w:p w:rsidR="00546D15" w:rsidRDefault="00942D4E">
            <w:r>
              <w:rPr>
                <w:rtl/>
              </w:rPr>
              <w:t>פרויקט לא יושלם</w:t>
            </w:r>
          </w:p>
        </w:tc>
        <w:tc>
          <w:tcPr>
            <w:tcW w:w="975" w:type="dxa"/>
          </w:tcPr>
          <w:p w:rsidR="00546D15" w:rsidRDefault="00942D4E">
            <w:pPr>
              <w:jc w:val="center"/>
            </w:pPr>
            <w:r>
              <w:rPr>
                <w:color w:val="FF0000"/>
                <w:rtl/>
              </w:rPr>
              <w:t>קשה</w:t>
            </w:r>
          </w:p>
        </w:tc>
        <w:tc>
          <w:tcPr>
            <w:tcW w:w="3645" w:type="dxa"/>
          </w:tcPr>
          <w:p w:rsidR="00546D15" w:rsidRDefault="00942D4E">
            <w:pPr>
              <w:numPr>
                <w:ilvl w:val="0"/>
                <w:numId w:val="1"/>
              </w:numPr>
              <w:pBdr>
                <w:top w:val="nil"/>
                <w:left w:val="nil"/>
                <w:bottom w:val="nil"/>
                <w:right w:val="nil"/>
                <w:between w:val="nil"/>
              </w:pBdr>
              <w:ind w:left="360"/>
              <w:jc w:val="both"/>
            </w:pPr>
            <w:r>
              <w:rPr>
                <w:color w:val="000000"/>
                <w:rtl/>
              </w:rPr>
              <w:t xml:space="preserve">הקדמת </w:t>
            </w:r>
            <w:proofErr w:type="spellStart"/>
            <w:r>
              <w:rPr>
                <w:color w:val="000000"/>
                <w:rtl/>
              </w:rPr>
              <w:t>לו"זים</w:t>
            </w:r>
            <w:proofErr w:type="spellEnd"/>
            <w:r>
              <w:rPr>
                <w:color w:val="000000"/>
                <w:rtl/>
              </w:rPr>
              <w:t xml:space="preserve"> משימות</w:t>
            </w:r>
          </w:p>
          <w:p w:rsidR="00546D15" w:rsidRDefault="00942D4E">
            <w:pPr>
              <w:numPr>
                <w:ilvl w:val="0"/>
                <w:numId w:val="1"/>
              </w:numPr>
              <w:pBdr>
                <w:top w:val="nil"/>
                <w:left w:val="nil"/>
                <w:bottom w:val="nil"/>
                <w:right w:val="nil"/>
                <w:between w:val="nil"/>
              </w:pBdr>
              <w:ind w:left="360"/>
            </w:pPr>
            <w:r>
              <w:rPr>
                <w:color w:val="000000"/>
                <w:rtl/>
              </w:rPr>
              <w:t>ארגון הזמן בצורה יעילה</w:t>
            </w:r>
          </w:p>
          <w:p w:rsidR="00546D15" w:rsidRDefault="00942D4E">
            <w:pPr>
              <w:numPr>
                <w:ilvl w:val="0"/>
                <w:numId w:val="1"/>
              </w:numPr>
              <w:pBdr>
                <w:top w:val="nil"/>
                <w:left w:val="nil"/>
                <w:bottom w:val="nil"/>
                <w:right w:val="nil"/>
                <w:between w:val="nil"/>
              </w:pBdr>
              <w:spacing w:after="200"/>
              <w:ind w:left="360"/>
              <w:rPr>
                <w:color w:val="000000"/>
              </w:rPr>
            </w:pPr>
            <w:r>
              <w:rPr>
                <w:color w:val="000000"/>
                <w:rtl/>
              </w:rPr>
              <w:t>להתחיל בדברים היותר קשים</w:t>
            </w:r>
          </w:p>
        </w:tc>
        <w:tc>
          <w:tcPr>
            <w:tcW w:w="1395" w:type="dxa"/>
          </w:tcPr>
          <w:p w:rsidR="00546D15" w:rsidRDefault="00546D15"/>
        </w:tc>
        <w:tc>
          <w:tcPr>
            <w:tcW w:w="1260" w:type="dxa"/>
          </w:tcPr>
          <w:p w:rsidR="00546D15" w:rsidRDefault="00546D15"/>
        </w:tc>
      </w:tr>
      <w:tr w:rsidR="00546D15">
        <w:tc>
          <w:tcPr>
            <w:tcW w:w="905" w:type="dxa"/>
          </w:tcPr>
          <w:p w:rsidR="00546D15" w:rsidRDefault="00942D4E">
            <w:r>
              <w:rPr>
                <w:rtl/>
              </w:rPr>
              <w:t>הצפנה לא עובדת</w:t>
            </w:r>
          </w:p>
        </w:tc>
        <w:tc>
          <w:tcPr>
            <w:tcW w:w="1875" w:type="dxa"/>
          </w:tcPr>
          <w:p w:rsidR="00546D15" w:rsidRDefault="00942D4E">
            <w:r>
              <w:t xml:space="preserve"> DOK</w:t>
            </w:r>
            <w:r>
              <w:rPr>
                <w:rtl/>
              </w:rPr>
              <w:t xml:space="preserve"> אינו מאובטח</w:t>
            </w:r>
          </w:p>
        </w:tc>
        <w:tc>
          <w:tcPr>
            <w:tcW w:w="975" w:type="dxa"/>
          </w:tcPr>
          <w:p w:rsidR="00546D15" w:rsidRDefault="00942D4E">
            <w:pPr>
              <w:jc w:val="center"/>
              <w:rPr>
                <w:color w:val="FF0000"/>
              </w:rPr>
            </w:pPr>
            <w:r>
              <w:rPr>
                <w:color w:val="FF0000"/>
                <w:rtl/>
              </w:rPr>
              <w:t>קשה</w:t>
            </w:r>
          </w:p>
        </w:tc>
        <w:tc>
          <w:tcPr>
            <w:tcW w:w="3645" w:type="dxa"/>
          </w:tcPr>
          <w:p w:rsidR="00546D15" w:rsidRDefault="00942D4E">
            <w:pPr>
              <w:numPr>
                <w:ilvl w:val="0"/>
                <w:numId w:val="1"/>
              </w:numPr>
              <w:ind w:left="360"/>
              <w:jc w:val="both"/>
            </w:pPr>
            <w:r>
              <w:rPr>
                <w:rtl/>
              </w:rPr>
              <w:t xml:space="preserve">לחקור על </w:t>
            </w:r>
            <w:proofErr w:type="spellStart"/>
            <w:r>
              <w:rPr>
                <w:rtl/>
              </w:rPr>
              <w:t>הצפנות</w:t>
            </w:r>
            <w:proofErr w:type="spellEnd"/>
            <w:r>
              <w:rPr>
                <w:rtl/>
              </w:rPr>
              <w:t xml:space="preserve"> שונות</w:t>
            </w:r>
          </w:p>
          <w:p w:rsidR="00546D15" w:rsidRDefault="00942D4E">
            <w:pPr>
              <w:numPr>
                <w:ilvl w:val="0"/>
                <w:numId w:val="1"/>
              </w:numPr>
              <w:ind w:left="360"/>
            </w:pPr>
            <w:r>
              <w:rPr>
                <w:rtl/>
              </w:rPr>
              <w:t>מעבר על ההצפנה ולראות איך אפשר לשדרג אותה</w:t>
            </w:r>
          </w:p>
          <w:p w:rsidR="00546D15" w:rsidRDefault="00546D15">
            <w:pPr>
              <w:spacing w:after="200"/>
              <w:ind w:left="1080"/>
            </w:pPr>
          </w:p>
        </w:tc>
        <w:tc>
          <w:tcPr>
            <w:tcW w:w="1395" w:type="dxa"/>
          </w:tcPr>
          <w:p w:rsidR="00546D15" w:rsidRDefault="00546D15"/>
        </w:tc>
        <w:tc>
          <w:tcPr>
            <w:tcW w:w="1260" w:type="dxa"/>
          </w:tcPr>
          <w:p w:rsidR="00546D15" w:rsidRDefault="00546D15"/>
        </w:tc>
      </w:tr>
      <w:tr w:rsidR="00546D15">
        <w:trPr>
          <w:trHeight w:val="702"/>
        </w:trPr>
        <w:tc>
          <w:tcPr>
            <w:tcW w:w="905" w:type="dxa"/>
          </w:tcPr>
          <w:p w:rsidR="00546D15" w:rsidRDefault="00942D4E">
            <w:r>
              <w:rPr>
                <w:rtl/>
              </w:rPr>
              <w:t>"שרת" שתול לא עובד</w:t>
            </w:r>
          </w:p>
        </w:tc>
        <w:tc>
          <w:tcPr>
            <w:tcW w:w="1875" w:type="dxa"/>
          </w:tcPr>
          <w:p w:rsidR="00546D15" w:rsidRDefault="00942D4E">
            <w:r>
              <w:t xml:space="preserve"> </w:t>
            </w:r>
            <w:proofErr w:type="gramStart"/>
            <w:r>
              <w:t>DOK</w:t>
            </w:r>
            <w:r>
              <w:rPr>
                <w:rtl/>
              </w:rPr>
              <w:t xml:space="preserve">  אינו</w:t>
            </w:r>
            <w:proofErr w:type="gramEnd"/>
            <w:r>
              <w:rPr>
                <w:rtl/>
              </w:rPr>
              <w:t xml:space="preserve"> יפענח את עצמו + יצפין </w:t>
            </w:r>
          </w:p>
        </w:tc>
        <w:tc>
          <w:tcPr>
            <w:tcW w:w="975" w:type="dxa"/>
          </w:tcPr>
          <w:p w:rsidR="00546D15" w:rsidRDefault="00942D4E">
            <w:pPr>
              <w:jc w:val="center"/>
              <w:rPr>
                <w:color w:val="FF0000"/>
              </w:rPr>
            </w:pPr>
            <w:r>
              <w:rPr>
                <w:color w:val="FF0000"/>
                <w:rtl/>
              </w:rPr>
              <w:t>קשה</w:t>
            </w:r>
          </w:p>
        </w:tc>
        <w:tc>
          <w:tcPr>
            <w:tcW w:w="3645" w:type="dxa"/>
          </w:tcPr>
          <w:p w:rsidR="00546D15" w:rsidRDefault="00942D4E">
            <w:pPr>
              <w:numPr>
                <w:ilvl w:val="0"/>
                <w:numId w:val="1"/>
              </w:numPr>
              <w:ind w:left="360"/>
              <w:jc w:val="both"/>
            </w:pPr>
            <w:r>
              <w:rPr>
                <w:rtl/>
              </w:rPr>
              <w:t>החלפת דרך ההתקנה של השרת</w:t>
            </w:r>
          </w:p>
          <w:p w:rsidR="00546D15" w:rsidRDefault="00942D4E">
            <w:pPr>
              <w:numPr>
                <w:ilvl w:val="0"/>
                <w:numId w:val="1"/>
              </w:numPr>
              <w:ind w:left="360"/>
            </w:pPr>
            <w:r>
              <w:rPr>
                <w:rtl/>
              </w:rPr>
              <w:t>ניטור רציף כדי לזהות תקלות בזמן אמת</w:t>
            </w:r>
          </w:p>
        </w:tc>
        <w:tc>
          <w:tcPr>
            <w:tcW w:w="1395" w:type="dxa"/>
          </w:tcPr>
          <w:p w:rsidR="00546D15" w:rsidRDefault="00546D15"/>
        </w:tc>
        <w:tc>
          <w:tcPr>
            <w:tcW w:w="1260" w:type="dxa"/>
          </w:tcPr>
          <w:p w:rsidR="00546D15" w:rsidRDefault="00546D15"/>
        </w:tc>
      </w:tr>
      <w:tr w:rsidR="00546D15">
        <w:tc>
          <w:tcPr>
            <w:tcW w:w="905" w:type="dxa"/>
          </w:tcPr>
          <w:p w:rsidR="00546D15" w:rsidRDefault="00942D4E">
            <w:r>
              <w:rPr>
                <w:rtl/>
              </w:rPr>
              <w:t>שיחזור קבצים</w:t>
            </w:r>
          </w:p>
        </w:tc>
        <w:tc>
          <w:tcPr>
            <w:tcW w:w="1875" w:type="dxa"/>
          </w:tcPr>
          <w:p w:rsidR="00546D15" w:rsidRDefault="00942D4E">
            <w:r>
              <w:rPr>
                <w:rtl/>
              </w:rPr>
              <w:t>אין שמירת נתונים ל-</w:t>
            </w:r>
            <w:r>
              <w:t>DOK</w:t>
            </w:r>
            <w:r>
              <w:rPr>
                <w:rtl/>
              </w:rPr>
              <w:t xml:space="preserve"> ויכול לאבד </w:t>
            </w:r>
            <w:proofErr w:type="spellStart"/>
            <w:r>
              <w:rPr>
                <w:rtl/>
              </w:rPr>
              <w:t>הכל</w:t>
            </w:r>
            <w:proofErr w:type="spellEnd"/>
          </w:p>
        </w:tc>
        <w:tc>
          <w:tcPr>
            <w:tcW w:w="975" w:type="dxa"/>
          </w:tcPr>
          <w:p w:rsidR="00546D15" w:rsidRDefault="00942D4E">
            <w:pPr>
              <w:jc w:val="center"/>
              <w:rPr>
                <w:color w:val="FF0000"/>
              </w:rPr>
            </w:pPr>
            <w:r>
              <w:rPr>
                <w:color w:val="FF0000"/>
                <w:rtl/>
              </w:rPr>
              <w:t>קשה</w:t>
            </w:r>
          </w:p>
        </w:tc>
        <w:tc>
          <w:tcPr>
            <w:tcW w:w="3645" w:type="dxa"/>
          </w:tcPr>
          <w:p w:rsidR="00546D15" w:rsidRDefault="00942D4E">
            <w:pPr>
              <w:numPr>
                <w:ilvl w:val="0"/>
                <w:numId w:val="1"/>
              </w:numPr>
              <w:ind w:left="360"/>
              <w:jc w:val="both"/>
            </w:pPr>
            <w:r>
              <w:rPr>
                <w:rtl/>
              </w:rPr>
              <w:t>שימוש בשיטת שיחזור שונה</w:t>
            </w:r>
          </w:p>
          <w:p w:rsidR="00546D15" w:rsidRDefault="00942D4E">
            <w:pPr>
              <w:numPr>
                <w:ilvl w:val="0"/>
                <w:numId w:val="1"/>
              </w:numPr>
              <w:ind w:left="360"/>
            </w:pPr>
            <w:r>
              <w:rPr>
                <w:rtl/>
              </w:rPr>
              <w:t xml:space="preserve">בדיקה אוטומטית מקיפה שבודקת האם </w:t>
            </w:r>
            <w:proofErr w:type="spellStart"/>
            <w:r>
              <w:rPr>
                <w:rtl/>
              </w:rPr>
              <w:t>הכל</w:t>
            </w:r>
            <w:proofErr w:type="spellEnd"/>
            <w:r>
              <w:rPr>
                <w:rtl/>
              </w:rPr>
              <w:t xml:space="preserve"> שוחזר</w:t>
            </w:r>
          </w:p>
          <w:p w:rsidR="00546D15" w:rsidRDefault="00546D15">
            <w:pPr>
              <w:spacing w:after="200"/>
            </w:pPr>
          </w:p>
        </w:tc>
        <w:tc>
          <w:tcPr>
            <w:tcW w:w="1395" w:type="dxa"/>
          </w:tcPr>
          <w:p w:rsidR="00546D15" w:rsidRDefault="00546D15"/>
        </w:tc>
        <w:tc>
          <w:tcPr>
            <w:tcW w:w="1260" w:type="dxa"/>
          </w:tcPr>
          <w:p w:rsidR="00546D15" w:rsidRDefault="00546D15"/>
        </w:tc>
      </w:tr>
      <w:tr w:rsidR="00546D15">
        <w:trPr>
          <w:trHeight w:val="970"/>
        </w:trPr>
        <w:tc>
          <w:tcPr>
            <w:tcW w:w="905" w:type="dxa"/>
          </w:tcPr>
          <w:p w:rsidR="00546D15" w:rsidRDefault="00942D4E">
            <w:r>
              <w:rPr>
                <w:rtl/>
              </w:rPr>
              <w:t>שמירת משתמש + נתונים</w:t>
            </w:r>
          </w:p>
        </w:tc>
        <w:tc>
          <w:tcPr>
            <w:tcW w:w="1875" w:type="dxa"/>
          </w:tcPr>
          <w:p w:rsidR="00546D15" w:rsidRDefault="00942D4E">
            <w:r>
              <w:rPr>
                <w:rtl/>
              </w:rPr>
              <w:t xml:space="preserve">אי סדר </w:t>
            </w:r>
            <w:proofErr w:type="spellStart"/>
            <w:r>
              <w:rPr>
                <w:rtl/>
              </w:rPr>
              <w:t>בשיחזור</w:t>
            </w:r>
            <w:proofErr w:type="spellEnd"/>
            <w:r>
              <w:rPr>
                <w:rtl/>
              </w:rPr>
              <w:t xml:space="preserve"> ואיבוד נתונים</w:t>
            </w:r>
          </w:p>
        </w:tc>
        <w:tc>
          <w:tcPr>
            <w:tcW w:w="975" w:type="dxa"/>
          </w:tcPr>
          <w:p w:rsidR="00546D15" w:rsidRDefault="00942D4E">
            <w:pPr>
              <w:jc w:val="center"/>
              <w:rPr>
                <w:color w:val="00FF00"/>
              </w:rPr>
            </w:pPr>
            <w:r>
              <w:rPr>
                <w:color w:val="00FF00"/>
                <w:rtl/>
              </w:rPr>
              <w:t>קל</w:t>
            </w:r>
          </w:p>
        </w:tc>
        <w:tc>
          <w:tcPr>
            <w:tcW w:w="3645" w:type="dxa"/>
          </w:tcPr>
          <w:p w:rsidR="00546D15" w:rsidRDefault="00942D4E">
            <w:pPr>
              <w:numPr>
                <w:ilvl w:val="0"/>
                <w:numId w:val="1"/>
              </w:numPr>
              <w:ind w:left="360"/>
              <w:jc w:val="both"/>
            </w:pPr>
            <w:r>
              <w:rPr>
                <w:rtl/>
              </w:rPr>
              <w:t>שמירה במסמך צד שהשרת יצור</w:t>
            </w:r>
          </w:p>
          <w:p w:rsidR="00546D15" w:rsidRDefault="00942D4E">
            <w:pPr>
              <w:numPr>
                <w:ilvl w:val="0"/>
                <w:numId w:val="1"/>
              </w:numPr>
              <w:ind w:left="360"/>
            </w:pPr>
            <w:r>
              <w:rPr>
                <w:rtl/>
              </w:rPr>
              <w:t xml:space="preserve">שמירה בתוך  </w:t>
            </w:r>
            <w:r>
              <w:t>DOK</w:t>
            </w:r>
            <w:r>
              <w:rPr>
                <w:rtl/>
              </w:rPr>
              <w:t xml:space="preserve"> של השרת</w:t>
            </w:r>
          </w:p>
          <w:p w:rsidR="00546D15" w:rsidRDefault="00546D15">
            <w:pPr>
              <w:spacing w:after="200"/>
              <w:ind w:left="1080"/>
            </w:pPr>
          </w:p>
        </w:tc>
        <w:tc>
          <w:tcPr>
            <w:tcW w:w="1395" w:type="dxa"/>
          </w:tcPr>
          <w:p w:rsidR="00546D15" w:rsidRDefault="00546D15"/>
        </w:tc>
        <w:tc>
          <w:tcPr>
            <w:tcW w:w="1260" w:type="dxa"/>
          </w:tcPr>
          <w:p w:rsidR="00546D15" w:rsidRDefault="00546D15"/>
        </w:tc>
      </w:tr>
      <w:tr w:rsidR="00546D15">
        <w:trPr>
          <w:trHeight w:val="970"/>
        </w:trPr>
        <w:tc>
          <w:tcPr>
            <w:tcW w:w="905" w:type="dxa"/>
          </w:tcPr>
          <w:p w:rsidR="00546D15" w:rsidRDefault="00942D4E">
            <w:r>
              <w:rPr>
                <w:rtl/>
              </w:rPr>
              <w:t>מחיקת הפרויקט</w:t>
            </w:r>
          </w:p>
        </w:tc>
        <w:tc>
          <w:tcPr>
            <w:tcW w:w="1875" w:type="dxa"/>
          </w:tcPr>
          <w:p w:rsidR="00546D15" w:rsidRDefault="00942D4E">
            <w:r>
              <w:rPr>
                <w:rtl/>
              </w:rPr>
              <w:t>איבוד כל הנתונים וכל השרת</w:t>
            </w:r>
          </w:p>
        </w:tc>
        <w:tc>
          <w:tcPr>
            <w:tcW w:w="975" w:type="dxa"/>
          </w:tcPr>
          <w:p w:rsidR="00546D15" w:rsidRDefault="00942D4E">
            <w:pPr>
              <w:jc w:val="center"/>
              <w:rPr>
                <w:color w:val="00FF00"/>
              </w:rPr>
            </w:pPr>
            <w:r>
              <w:rPr>
                <w:color w:val="00FF00"/>
                <w:rtl/>
              </w:rPr>
              <w:t>קל</w:t>
            </w:r>
          </w:p>
        </w:tc>
        <w:tc>
          <w:tcPr>
            <w:tcW w:w="3645" w:type="dxa"/>
          </w:tcPr>
          <w:p w:rsidR="00546D15" w:rsidRDefault="00942D4E">
            <w:pPr>
              <w:numPr>
                <w:ilvl w:val="0"/>
                <w:numId w:val="1"/>
              </w:numPr>
              <w:ind w:left="360"/>
              <w:jc w:val="both"/>
            </w:pPr>
            <w:r>
              <w:rPr>
                <w:rtl/>
              </w:rPr>
              <w:t>שמירה ב</w:t>
            </w:r>
            <w:r>
              <w:t>DRIVE</w:t>
            </w:r>
          </w:p>
          <w:p w:rsidR="00546D15" w:rsidRDefault="00942D4E">
            <w:pPr>
              <w:numPr>
                <w:ilvl w:val="0"/>
                <w:numId w:val="1"/>
              </w:numPr>
              <w:ind w:left="360"/>
            </w:pPr>
            <w:r>
              <w:rPr>
                <w:rtl/>
              </w:rPr>
              <w:t>שמירה ב</w:t>
            </w:r>
            <w:r>
              <w:t>GITHUB</w:t>
            </w:r>
          </w:p>
          <w:p w:rsidR="00546D15" w:rsidRDefault="00942D4E">
            <w:pPr>
              <w:numPr>
                <w:ilvl w:val="0"/>
                <w:numId w:val="1"/>
              </w:numPr>
              <w:ind w:left="360"/>
            </w:pPr>
            <w:r>
              <w:rPr>
                <w:rtl/>
              </w:rPr>
              <w:t xml:space="preserve">שמירה בתוך  </w:t>
            </w:r>
            <w:r>
              <w:t>DOK</w:t>
            </w:r>
            <w:r>
              <w:rPr>
                <w:rtl/>
              </w:rPr>
              <w:t xml:space="preserve"> של השרת</w:t>
            </w:r>
          </w:p>
        </w:tc>
        <w:tc>
          <w:tcPr>
            <w:tcW w:w="1395" w:type="dxa"/>
          </w:tcPr>
          <w:p w:rsidR="00546D15" w:rsidRDefault="00546D15"/>
        </w:tc>
        <w:tc>
          <w:tcPr>
            <w:tcW w:w="1260" w:type="dxa"/>
          </w:tcPr>
          <w:p w:rsidR="00546D15" w:rsidRDefault="00546D15"/>
        </w:tc>
      </w:tr>
    </w:tbl>
    <w:p w:rsidR="00546D15" w:rsidRDefault="00942D4E">
      <w:pPr>
        <w:numPr>
          <w:ilvl w:val="0"/>
          <w:numId w:val="1"/>
        </w:numPr>
        <w:pBdr>
          <w:top w:val="nil"/>
          <w:left w:val="nil"/>
          <w:bottom w:val="nil"/>
          <w:right w:val="nil"/>
          <w:between w:val="nil"/>
        </w:pBdr>
        <w:spacing w:line="240" w:lineRule="auto"/>
        <w:rPr>
          <w:b/>
          <w:bCs/>
          <w:color w:val="FF0000"/>
        </w:rPr>
      </w:pPr>
      <w:r>
        <w:rPr>
          <w:b/>
          <w:bCs/>
          <w:color w:val="FF0000"/>
          <w:rtl/>
        </w:rPr>
        <w:t>ניהול סיכונים – הינו מסמך חי ויש לעדכנו לאורך כל הפרויקט</w:t>
      </w:r>
    </w:p>
    <w:p w:rsidR="00546D15" w:rsidRDefault="00942D4E">
      <w:pPr>
        <w:rPr>
          <w:sz w:val="28"/>
          <w:szCs w:val="28"/>
        </w:rPr>
      </w:pPr>
      <w:r>
        <w:br w:type="page"/>
      </w:r>
    </w:p>
    <w:p w:rsidR="00546D15" w:rsidRDefault="00942D4E">
      <w:pPr>
        <w:jc w:val="center"/>
        <w:rPr>
          <w:b/>
          <w:bCs/>
          <w:sz w:val="28"/>
          <w:szCs w:val="28"/>
          <w:u w:val="single"/>
        </w:rPr>
      </w:pPr>
      <w:r>
        <w:rPr>
          <w:b/>
          <w:bCs/>
          <w:sz w:val="28"/>
          <w:szCs w:val="28"/>
          <w:u w:val="single"/>
          <w:rtl/>
        </w:rPr>
        <w:lastRenderedPageBreak/>
        <w:t>פרק ג' - 'שם המערכת' - מסמך ניתוח</w:t>
      </w:r>
    </w:p>
    <w:p w:rsidR="00546D15" w:rsidRDefault="00942D4E">
      <w:pPr>
        <w:ind w:left="360"/>
        <w:rPr>
          <w:b/>
          <w:bCs/>
          <w:sz w:val="26"/>
          <w:szCs w:val="26"/>
          <w:u w:val="single"/>
        </w:rPr>
      </w:pPr>
      <w:r>
        <w:rPr>
          <w:b/>
          <w:bCs/>
          <w:sz w:val="26"/>
          <w:szCs w:val="26"/>
          <w:u w:val="single"/>
          <w:rtl/>
        </w:rPr>
        <w:t>יכולות בצד שרת:</w:t>
      </w:r>
    </w:p>
    <w:p w:rsidR="00546D15" w:rsidRDefault="00942D4E">
      <w:pPr>
        <w:rPr>
          <w:sz w:val="20"/>
          <w:szCs w:val="20"/>
        </w:rPr>
      </w:pPr>
      <w:r>
        <w:rPr>
          <w:sz w:val="20"/>
          <w:szCs w:val="20"/>
          <w:u w:val="single"/>
          <w:rtl/>
        </w:rPr>
        <w:t>שם היכולת</w:t>
      </w:r>
      <w:r>
        <w:rPr>
          <w:sz w:val="20"/>
          <w:szCs w:val="20"/>
          <w:rtl/>
        </w:rPr>
        <w:t>: הרשמה למערכת</w:t>
      </w:r>
    </w:p>
    <w:p w:rsidR="00546D15" w:rsidRDefault="00942D4E">
      <w:pPr>
        <w:rPr>
          <w:sz w:val="20"/>
          <w:szCs w:val="20"/>
        </w:rPr>
      </w:pPr>
      <w:r>
        <w:rPr>
          <w:sz w:val="20"/>
          <w:szCs w:val="20"/>
          <w:u w:val="single"/>
          <w:rtl/>
        </w:rPr>
        <w:t>מהות היכולת</w:t>
      </w:r>
      <w:r>
        <w:rPr>
          <w:sz w:val="20"/>
          <w:szCs w:val="20"/>
          <w:rtl/>
        </w:rPr>
        <w:t xml:space="preserve">: רישום משתמש חדש במערכת </w:t>
      </w:r>
    </w:p>
    <w:p w:rsidR="00546D15" w:rsidRDefault="00942D4E">
      <w:pPr>
        <w:rPr>
          <w:sz w:val="20"/>
          <w:szCs w:val="20"/>
        </w:rPr>
      </w:pPr>
      <w:r>
        <w:rPr>
          <w:sz w:val="20"/>
          <w:szCs w:val="20"/>
          <w:u w:val="single"/>
          <w:rtl/>
        </w:rPr>
        <w:t>אוסף יכולות</w:t>
      </w:r>
      <w:r>
        <w:rPr>
          <w:sz w:val="20"/>
          <w:szCs w:val="20"/>
        </w:rPr>
        <w:t>:</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קבלת נתונים מהלקוח</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פענוח</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בדיקה מול בסיס הנתונים</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גיבוב סיסמא</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הוספה לבסיס נתונים</w:t>
      </w:r>
    </w:p>
    <w:p w:rsidR="00546D15" w:rsidRDefault="00942D4E">
      <w:pPr>
        <w:numPr>
          <w:ilvl w:val="0"/>
          <w:numId w:val="20"/>
        </w:numPr>
        <w:pBdr>
          <w:top w:val="nil"/>
          <w:left w:val="nil"/>
          <w:bottom w:val="nil"/>
          <w:right w:val="nil"/>
          <w:between w:val="nil"/>
        </w:pBdr>
        <w:rPr>
          <w:color w:val="000000"/>
          <w:sz w:val="20"/>
          <w:szCs w:val="20"/>
        </w:rPr>
      </w:pPr>
      <w:r>
        <w:rPr>
          <w:color w:val="000000"/>
          <w:sz w:val="20"/>
          <w:szCs w:val="20"/>
          <w:rtl/>
        </w:rPr>
        <w:t xml:space="preserve">החזרת תשובה מוצפנת </w:t>
      </w:r>
    </w:p>
    <w:p w:rsidR="00546D15" w:rsidRDefault="00942D4E">
      <w:pPr>
        <w:pBdr>
          <w:bottom w:val="single" w:sz="12" w:space="1" w:color="000000"/>
        </w:pBdr>
        <w:rPr>
          <w:b/>
          <w:bCs/>
          <w:sz w:val="26"/>
          <w:szCs w:val="26"/>
        </w:rPr>
      </w:pPr>
      <w:r>
        <w:rPr>
          <w:sz w:val="20"/>
          <w:szCs w:val="20"/>
          <w:u w:val="single"/>
          <w:rtl/>
        </w:rPr>
        <w:t>רשימת אובייקטים</w:t>
      </w:r>
      <w:r>
        <w:rPr>
          <w:sz w:val="20"/>
          <w:szCs w:val="20"/>
          <w:rtl/>
        </w:rPr>
        <w:t>: הצפנה/פענוח,  תקשורת, בסיס נתונים</w:t>
      </w:r>
    </w:p>
    <w:p w:rsidR="00546D15" w:rsidRDefault="00942D4E">
      <w:pPr>
        <w:rPr>
          <w:sz w:val="20"/>
          <w:szCs w:val="20"/>
        </w:rPr>
      </w:pPr>
      <w:r>
        <w:rPr>
          <w:sz w:val="20"/>
          <w:szCs w:val="20"/>
          <w:u w:val="single"/>
          <w:rtl/>
        </w:rPr>
        <w:t>שם היכולת</w:t>
      </w:r>
      <w:r>
        <w:rPr>
          <w:sz w:val="20"/>
          <w:szCs w:val="20"/>
          <w:rtl/>
        </w:rPr>
        <w:t>: התחברות למערכת</w:t>
      </w:r>
    </w:p>
    <w:p w:rsidR="00546D15" w:rsidRDefault="00942D4E">
      <w:pPr>
        <w:rPr>
          <w:sz w:val="20"/>
          <w:szCs w:val="20"/>
        </w:rPr>
      </w:pPr>
      <w:r>
        <w:rPr>
          <w:sz w:val="20"/>
          <w:szCs w:val="20"/>
          <w:u w:val="single"/>
          <w:rtl/>
        </w:rPr>
        <w:t>מהות היכולת</w:t>
      </w:r>
      <w:r>
        <w:rPr>
          <w:sz w:val="20"/>
          <w:szCs w:val="20"/>
          <w:rtl/>
        </w:rPr>
        <w:t xml:space="preserve">: התחברות למערכת למשתמש קיים </w:t>
      </w:r>
    </w:p>
    <w:p w:rsidR="00546D15" w:rsidRDefault="00942D4E">
      <w:pPr>
        <w:rPr>
          <w:sz w:val="20"/>
          <w:szCs w:val="20"/>
        </w:rPr>
      </w:pPr>
      <w:r>
        <w:rPr>
          <w:sz w:val="20"/>
          <w:szCs w:val="20"/>
          <w:u w:val="single"/>
          <w:rtl/>
        </w:rPr>
        <w:t>אוסף יכולות</w:t>
      </w:r>
      <w:r>
        <w:rPr>
          <w:sz w:val="20"/>
          <w:szCs w:val="20"/>
        </w:rPr>
        <w:t>:</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קבלת נתונים מהלקוח</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פענוח</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בדיקה מול בסיס הנתונים</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בדיקת בקשה</w:t>
      </w:r>
    </w:p>
    <w:p w:rsidR="00546D15" w:rsidRDefault="00942D4E">
      <w:pPr>
        <w:numPr>
          <w:ilvl w:val="0"/>
          <w:numId w:val="20"/>
        </w:numPr>
        <w:pBdr>
          <w:top w:val="nil"/>
          <w:left w:val="nil"/>
          <w:bottom w:val="nil"/>
          <w:right w:val="nil"/>
          <w:between w:val="nil"/>
        </w:pBdr>
        <w:rPr>
          <w:color w:val="000000"/>
          <w:sz w:val="20"/>
          <w:szCs w:val="20"/>
        </w:rPr>
      </w:pPr>
      <w:r>
        <w:rPr>
          <w:color w:val="000000"/>
          <w:sz w:val="20"/>
          <w:szCs w:val="20"/>
          <w:rtl/>
        </w:rPr>
        <w:t xml:space="preserve">החזרת תשובה מוצפנת </w:t>
      </w:r>
    </w:p>
    <w:p w:rsidR="00546D15" w:rsidRDefault="00942D4E">
      <w:pPr>
        <w:pBdr>
          <w:bottom w:val="single" w:sz="12" w:space="1" w:color="000000"/>
        </w:pBdr>
        <w:rPr>
          <w:b/>
          <w:bCs/>
          <w:sz w:val="26"/>
          <w:szCs w:val="26"/>
        </w:rPr>
      </w:pPr>
      <w:r>
        <w:rPr>
          <w:sz w:val="20"/>
          <w:szCs w:val="20"/>
          <w:u w:val="single"/>
          <w:rtl/>
        </w:rPr>
        <w:t>רשימת אובייקטים</w:t>
      </w:r>
      <w:r>
        <w:rPr>
          <w:sz w:val="20"/>
          <w:szCs w:val="20"/>
          <w:rtl/>
        </w:rPr>
        <w:t>: הצפנה/פענוח,  תקשורת, בסיס נתונים</w:t>
      </w:r>
    </w:p>
    <w:p w:rsidR="00546D15" w:rsidRDefault="00942D4E">
      <w:pPr>
        <w:rPr>
          <w:sz w:val="20"/>
          <w:szCs w:val="20"/>
        </w:rPr>
      </w:pPr>
      <w:r>
        <w:rPr>
          <w:sz w:val="20"/>
          <w:szCs w:val="20"/>
          <w:u w:val="single"/>
          <w:rtl/>
        </w:rPr>
        <w:t>שם היכולת</w:t>
      </w:r>
      <w:r>
        <w:rPr>
          <w:sz w:val="20"/>
          <w:szCs w:val="20"/>
          <w:rtl/>
        </w:rPr>
        <w:t>: יצירת קבצי מערכת</w:t>
      </w:r>
    </w:p>
    <w:p w:rsidR="00546D15" w:rsidRDefault="00942D4E">
      <w:pPr>
        <w:rPr>
          <w:sz w:val="20"/>
          <w:szCs w:val="20"/>
        </w:rPr>
      </w:pPr>
      <w:r>
        <w:rPr>
          <w:sz w:val="20"/>
          <w:szCs w:val="20"/>
          <w:u w:val="single"/>
          <w:rtl/>
        </w:rPr>
        <w:t>מהות היכולת</w:t>
      </w:r>
      <w:r>
        <w:rPr>
          <w:sz w:val="20"/>
          <w:szCs w:val="20"/>
          <w:rtl/>
        </w:rPr>
        <w:t xml:space="preserve">: יצירת קבצי מערכת על מנת לטעון ל </w:t>
      </w:r>
      <w:r>
        <w:rPr>
          <w:sz w:val="20"/>
          <w:szCs w:val="20"/>
        </w:rPr>
        <w:t>DOK</w:t>
      </w:r>
      <w:r>
        <w:rPr>
          <w:sz w:val="20"/>
          <w:szCs w:val="20"/>
          <w:rtl/>
        </w:rPr>
        <w:t xml:space="preserve"> של המשתמש </w:t>
      </w:r>
    </w:p>
    <w:p w:rsidR="00546D15" w:rsidRDefault="00942D4E">
      <w:pPr>
        <w:rPr>
          <w:sz w:val="20"/>
          <w:szCs w:val="20"/>
        </w:rPr>
      </w:pPr>
      <w:r>
        <w:rPr>
          <w:sz w:val="20"/>
          <w:szCs w:val="20"/>
          <w:u w:val="single"/>
          <w:rtl/>
        </w:rPr>
        <w:t>אוסף יכולות</w:t>
      </w:r>
      <w:r>
        <w:rPr>
          <w:sz w:val="20"/>
          <w:szCs w:val="20"/>
        </w:rPr>
        <w:t>:</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קבלת נתונים מהלקוח</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קבלת נתוני הלקוח מבסיס הנתונים</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יצירה של קבצי המערכת</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הצפנה</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 xml:space="preserve">שליחה </w:t>
      </w:r>
    </w:p>
    <w:p w:rsidR="00546D15" w:rsidRDefault="00942D4E">
      <w:pPr>
        <w:pBdr>
          <w:bottom w:val="single" w:sz="12" w:space="1" w:color="000000"/>
        </w:pBdr>
        <w:rPr>
          <w:b/>
          <w:bCs/>
          <w:sz w:val="26"/>
          <w:szCs w:val="26"/>
        </w:rPr>
      </w:pPr>
      <w:r>
        <w:rPr>
          <w:sz w:val="20"/>
          <w:szCs w:val="20"/>
          <w:u w:val="single"/>
          <w:rtl/>
        </w:rPr>
        <w:t>רשימת אובייקטים</w:t>
      </w:r>
      <w:r>
        <w:rPr>
          <w:sz w:val="20"/>
          <w:szCs w:val="20"/>
          <w:rtl/>
        </w:rPr>
        <w:t>: בסיס נתונים, ניהול קבצים,</w:t>
      </w:r>
      <w:r>
        <w:rPr>
          <w:sz w:val="14"/>
          <w:szCs w:val="14"/>
        </w:rPr>
        <w:t xml:space="preserve"> </w:t>
      </w:r>
      <w:r>
        <w:rPr>
          <w:sz w:val="20"/>
          <w:szCs w:val="20"/>
          <w:rtl/>
        </w:rPr>
        <w:t>הצפנה/פענוח,  תקשורת,</w:t>
      </w:r>
    </w:p>
    <w:p w:rsidR="00546D15" w:rsidRDefault="00942D4E">
      <w:pPr>
        <w:rPr>
          <w:sz w:val="20"/>
          <w:szCs w:val="20"/>
        </w:rPr>
      </w:pPr>
      <w:r>
        <w:rPr>
          <w:sz w:val="20"/>
          <w:szCs w:val="20"/>
          <w:u w:val="single"/>
          <w:rtl/>
        </w:rPr>
        <w:t>שם היכולת</w:t>
      </w:r>
      <w:r>
        <w:rPr>
          <w:sz w:val="20"/>
          <w:szCs w:val="20"/>
          <w:rtl/>
        </w:rPr>
        <w:t>: גיבויים</w:t>
      </w:r>
    </w:p>
    <w:p w:rsidR="00546D15" w:rsidRDefault="00942D4E">
      <w:pPr>
        <w:rPr>
          <w:sz w:val="20"/>
          <w:szCs w:val="20"/>
        </w:rPr>
      </w:pPr>
      <w:r>
        <w:rPr>
          <w:sz w:val="20"/>
          <w:szCs w:val="20"/>
          <w:u w:val="single"/>
          <w:rtl/>
        </w:rPr>
        <w:lastRenderedPageBreak/>
        <w:t>מהות היכולת</w:t>
      </w:r>
      <w:r>
        <w:rPr>
          <w:sz w:val="20"/>
          <w:szCs w:val="20"/>
          <w:rtl/>
        </w:rPr>
        <w:t>: מגבה את ה</w:t>
      </w:r>
      <w:r>
        <w:rPr>
          <w:sz w:val="20"/>
          <w:szCs w:val="20"/>
        </w:rPr>
        <w:t>DOK</w:t>
      </w:r>
      <w:r>
        <w:rPr>
          <w:sz w:val="20"/>
          <w:szCs w:val="20"/>
          <w:rtl/>
        </w:rPr>
        <w:t xml:space="preserve"> על מנת מתן שיחזור </w:t>
      </w:r>
    </w:p>
    <w:p w:rsidR="00546D15" w:rsidRDefault="00942D4E">
      <w:pPr>
        <w:rPr>
          <w:sz w:val="20"/>
          <w:szCs w:val="20"/>
        </w:rPr>
      </w:pPr>
      <w:r>
        <w:rPr>
          <w:sz w:val="20"/>
          <w:szCs w:val="20"/>
          <w:u w:val="single"/>
          <w:rtl/>
        </w:rPr>
        <w:t>אוסף יכולות</w:t>
      </w:r>
      <w:r>
        <w:rPr>
          <w:sz w:val="20"/>
          <w:szCs w:val="20"/>
        </w:rPr>
        <w:t>:</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קבלת נתונים מהלקוח</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פענוח שם הקובץ</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שמירה ב"ענן" של השרת שם – קובץ לפי משתמש</w:t>
      </w:r>
    </w:p>
    <w:p w:rsidR="00546D15" w:rsidRDefault="00942D4E">
      <w:pPr>
        <w:pBdr>
          <w:bottom w:val="single" w:sz="12" w:space="1" w:color="000000"/>
        </w:pBdr>
        <w:rPr>
          <w:sz w:val="20"/>
          <w:szCs w:val="20"/>
        </w:rPr>
      </w:pPr>
      <w:r>
        <w:rPr>
          <w:sz w:val="20"/>
          <w:szCs w:val="20"/>
          <w:u w:val="single"/>
          <w:rtl/>
        </w:rPr>
        <w:t>רשימת אובייקטים</w:t>
      </w:r>
      <w:r>
        <w:rPr>
          <w:sz w:val="20"/>
          <w:szCs w:val="20"/>
          <w:rtl/>
        </w:rPr>
        <w:t>: הצפנה/פענוח,  תקשורת, בסיס נתונים, ענן</w:t>
      </w:r>
    </w:p>
    <w:p w:rsidR="00546D15" w:rsidRDefault="00942D4E">
      <w:pPr>
        <w:rPr>
          <w:sz w:val="20"/>
          <w:szCs w:val="20"/>
        </w:rPr>
      </w:pPr>
      <w:r>
        <w:rPr>
          <w:sz w:val="20"/>
          <w:szCs w:val="20"/>
          <w:u w:val="single"/>
          <w:rtl/>
        </w:rPr>
        <w:t>שם היכולת</w:t>
      </w:r>
      <w:r>
        <w:rPr>
          <w:sz w:val="20"/>
          <w:szCs w:val="20"/>
          <w:rtl/>
        </w:rPr>
        <w:t xml:space="preserve">: שיחזור </w:t>
      </w:r>
      <w:r>
        <w:rPr>
          <w:sz w:val="20"/>
          <w:szCs w:val="20"/>
        </w:rPr>
        <w:t>DOK</w:t>
      </w:r>
    </w:p>
    <w:p w:rsidR="00546D15" w:rsidRDefault="00942D4E">
      <w:pPr>
        <w:rPr>
          <w:sz w:val="20"/>
          <w:szCs w:val="20"/>
        </w:rPr>
      </w:pPr>
      <w:r>
        <w:rPr>
          <w:sz w:val="20"/>
          <w:szCs w:val="20"/>
          <w:u w:val="single"/>
          <w:rtl/>
        </w:rPr>
        <w:t>מהות היכולת</w:t>
      </w:r>
      <w:r>
        <w:rPr>
          <w:sz w:val="20"/>
          <w:szCs w:val="20"/>
          <w:rtl/>
        </w:rPr>
        <w:t>: משחזר את ה</w:t>
      </w:r>
      <w:r>
        <w:rPr>
          <w:sz w:val="20"/>
          <w:szCs w:val="20"/>
        </w:rPr>
        <w:t>DOK</w:t>
      </w:r>
      <w:r>
        <w:rPr>
          <w:sz w:val="20"/>
          <w:szCs w:val="20"/>
          <w:rtl/>
        </w:rPr>
        <w:t xml:space="preserve"> במקרי הצורך </w:t>
      </w:r>
    </w:p>
    <w:p w:rsidR="00546D15" w:rsidRDefault="00942D4E">
      <w:pPr>
        <w:rPr>
          <w:sz w:val="20"/>
          <w:szCs w:val="20"/>
        </w:rPr>
      </w:pPr>
      <w:r>
        <w:rPr>
          <w:sz w:val="20"/>
          <w:szCs w:val="20"/>
          <w:u w:val="single"/>
          <w:rtl/>
        </w:rPr>
        <w:t>אוסף יכולות</w:t>
      </w:r>
      <w:r>
        <w:rPr>
          <w:sz w:val="20"/>
          <w:szCs w:val="20"/>
        </w:rPr>
        <w:t>:</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קבלת נתונים מהלקוח</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שליפת קבצי המשתמש מה 'ענן'</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שליחת קבצים</w:t>
      </w:r>
    </w:p>
    <w:p w:rsidR="00546D15" w:rsidRDefault="00942D4E">
      <w:pPr>
        <w:pBdr>
          <w:bottom w:val="single" w:sz="12" w:space="1" w:color="000000"/>
        </w:pBdr>
        <w:rPr>
          <w:sz w:val="20"/>
          <w:szCs w:val="20"/>
        </w:rPr>
      </w:pPr>
      <w:r>
        <w:rPr>
          <w:sz w:val="20"/>
          <w:szCs w:val="20"/>
          <w:u w:val="single"/>
          <w:rtl/>
        </w:rPr>
        <w:t>רשימת אובייקטים</w:t>
      </w:r>
      <w:r>
        <w:rPr>
          <w:sz w:val="20"/>
          <w:szCs w:val="20"/>
          <w:rtl/>
        </w:rPr>
        <w:t>: הצפנה/פענוח,  תקשורת, בסיס נתונים, ענן</w:t>
      </w:r>
    </w:p>
    <w:p w:rsidR="00546D15" w:rsidRDefault="00942D4E">
      <w:pPr>
        <w:rPr>
          <w:sz w:val="20"/>
          <w:szCs w:val="20"/>
        </w:rPr>
      </w:pPr>
      <w:r>
        <w:rPr>
          <w:sz w:val="20"/>
          <w:szCs w:val="20"/>
          <w:u w:val="single"/>
          <w:rtl/>
        </w:rPr>
        <w:t>שם היכולת</w:t>
      </w:r>
      <w:r>
        <w:rPr>
          <w:sz w:val="20"/>
          <w:szCs w:val="20"/>
          <w:rtl/>
        </w:rPr>
        <w:t>: שליחת הודעות למשתמש</w:t>
      </w:r>
    </w:p>
    <w:p w:rsidR="00546D15" w:rsidRDefault="00942D4E">
      <w:pPr>
        <w:rPr>
          <w:sz w:val="20"/>
          <w:szCs w:val="20"/>
        </w:rPr>
      </w:pPr>
      <w:r>
        <w:rPr>
          <w:sz w:val="20"/>
          <w:szCs w:val="20"/>
          <w:u w:val="single"/>
          <w:rtl/>
        </w:rPr>
        <w:t>מהות היכולת</w:t>
      </w:r>
      <w:r>
        <w:rPr>
          <w:sz w:val="20"/>
          <w:szCs w:val="20"/>
          <w:rtl/>
        </w:rPr>
        <w:t>: שולח התרעה למשתמש במקרה הצורך</w:t>
      </w:r>
    </w:p>
    <w:p w:rsidR="00546D15" w:rsidRDefault="00942D4E">
      <w:pPr>
        <w:rPr>
          <w:sz w:val="20"/>
          <w:szCs w:val="20"/>
        </w:rPr>
      </w:pPr>
      <w:r>
        <w:rPr>
          <w:sz w:val="20"/>
          <w:szCs w:val="20"/>
          <w:u w:val="single"/>
          <w:rtl/>
        </w:rPr>
        <w:t>אוסף יכולות</w:t>
      </w:r>
      <w:r>
        <w:rPr>
          <w:sz w:val="20"/>
          <w:szCs w:val="20"/>
        </w:rPr>
        <w:t>:</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קבלת נתוני משתמש (התראה)</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שליפת נתונים מבסיס נתונים</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שליחת הודעת מייל למשתמש</w:t>
      </w:r>
    </w:p>
    <w:p w:rsidR="00546D15" w:rsidRDefault="00942D4E">
      <w:pPr>
        <w:pBdr>
          <w:bottom w:val="single" w:sz="12" w:space="1" w:color="000000"/>
        </w:pBdr>
        <w:rPr>
          <w:sz w:val="20"/>
          <w:szCs w:val="20"/>
        </w:rPr>
      </w:pPr>
      <w:r>
        <w:rPr>
          <w:sz w:val="20"/>
          <w:szCs w:val="20"/>
          <w:u w:val="single"/>
          <w:rtl/>
        </w:rPr>
        <w:t>רשימת אובייקטים</w:t>
      </w:r>
      <w:r>
        <w:rPr>
          <w:sz w:val="20"/>
          <w:szCs w:val="20"/>
          <w:rtl/>
        </w:rPr>
        <w:t>: תקשורת, בסיס נתונים, מייל</w:t>
      </w:r>
    </w:p>
    <w:p w:rsidR="00546D15" w:rsidRDefault="00546D15">
      <w:pPr>
        <w:rPr>
          <w:b/>
          <w:bCs/>
          <w:sz w:val="26"/>
          <w:szCs w:val="26"/>
        </w:rPr>
      </w:pPr>
    </w:p>
    <w:p w:rsidR="00546D15" w:rsidRDefault="00942D4E">
      <w:pPr>
        <w:ind w:left="360"/>
        <w:rPr>
          <w:b/>
          <w:bCs/>
          <w:sz w:val="26"/>
          <w:szCs w:val="26"/>
          <w:u w:val="single"/>
        </w:rPr>
      </w:pPr>
      <w:r>
        <w:rPr>
          <w:b/>
          <w:bCs/>
          <w:sz w:val="26"/>
          <w:szCs w:val="26"/>
          <w:u w:val="single"/>
          <w:rtl/>
        </w:rPr>
        <w:t>יכולות בצד לקוח – עמדת התקנה/שחזור:</w:t>
      </w:r>
    </w:p>
    <w:p w:rsidR="00546D15" w:rsidRDefault="00942D4E">
      <w:pPr>
        <w:rPr>
          <w:sz w:val="20"/>
          <w:szCs w:val="20"/>
        </w:rPr>
      </w:pPr>
      <w:r>
        <w:rPr>
          <w:sz w:val="20"/>
          <w:szCs w:val="20"/>
          <w:u w:val="single"/>
          <w:rtl/>
        </w:rPr>
        <w:t>שם היכולת</w:t>
      </w:r>
      <w:r>
        <w:rPr>
          <w:sz w:val="20"/>
          <w:szCs w:val="20"/>
          <w:rtl/>
        </w:rPr>
        <w:t xml:space="preserve">: הרשמה </w:t>
      </w:r>
    </w:p>
    <w:p w:rsidR="00546D15" w:rsidRDefault="00942D4E">
      <w:pPr>
        <w:rPr>
          <w:sz w:val="20"/>
          <w:szCs w:val="20"/>
        </w:rPr>
      </w:pPr>
      <w:r>
        <w:rPr>
          <w:sz w:val="20"/>
          <w:szCs w:val="20"/>
          <w:u w:val="single"/>
          <w:rtl/>
        </w:rPr>
        <w:t>מהות היכולת</w:t>
      </w:r>
      <w:r>
        <w:rPr>
          <w:sz w:val="20"/>
          <w:szCs w:val="20"/>
          <w:rtl/>
        </w:rPr>
        <w:t xml:space="preserve">: רישום משתמש חדש </w:t>
      </w:r>
    </w:p>
    <w:p w:rsidR="00546D15" w:rsidRDefault="00942D4E">
      <w:pPr>
        <w:rPr>
          <w:sz w:val="20"/>
          <w:szCs w:val="20"/>
        </w:rPr>
      </w:pPr>
      <w:r>
        <w:rPr>
          <w:sz w:val="20"/>
          <w:szCs w:val="20"/>
          <w:u w:val="single"/>
          <w:rtl/>
        </w:rPr>
        <w:t>אוסף יכולות</w:t>
      </w:r>
      <w:r>
        <w:rPr>
          <w:sz w:val="20"/>
          <w:szCs w:val="20"/>
        </w:rPr>
        <w:t>:</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 xml:space="preserve">ממשק משתמש - הכנסת שם משתמש, סיסמא, מייל  </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שליחה מוצפנת לשרת</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 xml:space="preserve">קבלת תשובה של הרשמה </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הצגתה למשתמש</w:t>
      </w:r>
    </w:p>
    <w:p w:rsidR="00546D15" w:rsidRDefault="00942D4E">
      <w:pPr>
        <w:pBdr>
          <w:bottom w:val="single" w:sz="12" w:space="1" w:color="000000"/>
        </w:pBdr>
        <w:rPr>
          <w:b/>
          <w:bCs/>
          <w:sz w:val="26"/>
          <w:szCs w:val="26"/>
        </w:rPr>
      </w:pPr>
      <w:r>
        <w:rPr>
          <w:sz w:val="20"/>
          <w:szCs w:val="20"/>
          <w:u w:val="single"/>
          <w:rtl/>
        </w:rPr>
        <w:t>רשימת אובייקטים</w:t>
      </w:r>
      <w:r>
        <w:rPr>
          <w:sz w:val="20"/>
          <w:szCs w:val="20"/>
          <w:rtl/>
        </w:rPr>
        <w:t>: ממשק משתמש, הצפנה/פענוח,  תקשורת</w:t>
      </w:r>
    </w:p>
    <w:p w:rsidR="00546D15" w:rsidRDefault="00546D15">
      <w:pPr>
        <w:rPr>
          <w:sz w:val="20"/>
          <w:szCs w:val="20"/>
          <w:u w:val="single"/>
        </w:rPr>
      </w:pPr>
    </w:p>
    <w:p w:rsidR="00546D15" w:rsidRDefault="00546D15">
      <w:pPr>
        <w:rPr>
          <w:sz w:val="20"/>
          <w:szCs w:val="20"/>
          <w:u w:val="single"/>
        </w:rPr>
      </w:pPr>
    </w:p>
    <w:p w:rsidR="00546D15" w:rsidRDefault="00546D15">
      <w:pPr>
        <w:rPr>
          <w:sz w:val="20"/>
          <w:szCs w:val="20"/>
          <w:u w:val="single"/>
        </w:rPr>
      </w:pPr>
    </w:p>
    <w:p w:rsidR="00546D15" w:rsidRDefault="00942D4E">
      <w:pPr>
        <w:rPr>
          <w:sz w:val="20"/>
          <w:szCs w:val="20"/>
        </w:rPr>
      </w:pPr>
      <w:r>
        <w:rPr>
          <w:sz w:val="20"/>
          <w:szCs w:val="20"/>
          <w:u w:val="single"/>
          <w:rtl/>
        </w:rPr>
        <w:t>שם היכולת</w:t>
      </w:r>
      <w:r>
        <w:rPr>
          <w:sz w:val="20"/>
          <w:szCs w:val="20"/>
          <w:rtl/>
        </w:rPr>
        <w:t xml:space="preserve">: התחברות </w:t>
      </w:r>
    </w:p>
    <w:p w:rsidR="00546D15" w:rsidRDefault="00942D4E">
      <w:pPr>
        <w:rPr>
          <w:sz w:val="20"/>
          <w:szCs w:val="20"/>
        </w:rPr>
      </w:pPr>
      <w:r>
        <w:rPr>
          <w:sz w:val="20"/>
          <w:szCs w:val="20"/>
          <w:u w:val="single"/>
          <w:rtl/>
        </w:rPr>
        <w:t>מהות היכולת</w:t>
      </w:r>
      <w:r>
        <w:rPr>
          <w:sz w:val="20"/>
          <w:szCs w:val="20"/>
          <w:rtl/>
        </w:rPr>
        <w:t>: מתחבר שרת</w:t>
      </w:r>
    </w:p>
    <w:p w:rsidR="00546D15" w:rsidRDefault="00942D4E">
      <w:pPr>
        <w:rPr>
          <w:sz w:val="20"/>
          <w:szCs w:val="20"/>
        </w:rPr>
      </w:pPr>
      <w:r>
        <w:rPr>
          <w:sz w:val="20"/>
          <w:szCs w:val="20"/>
          <w:u w:val="single"/>
          <w:rtl/>
        </w:rPr>
        <w:t>אוסף יכולות</w:t>
      </w:r>
      <w:r>
        <w:rPr>
          <w:sz w:val="20"/>
          <w:szCs w:val="20"/>
        </w:rPr>
        <w:t>:</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ממשק משתמש - הכנסת שם משתמש וסיסמא</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שליחה מוצפנת לשרת</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קבלת תשובה שהתחברת</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הצגת התשובה למשתמש</w:t>
      </w:r>
    </w:p>
    <w:p w:rsidR="00546D15" w:rsidRDefault="00942D4E">
      <w:pPr>
        <w:pBdr>
          <w:bottom w:val="single" w:sz="12" w:space="1" w:color="000000"/>
        </w:pBdr>
        <w:rPr>
          <w:b/>
          <w:bCs/>
          <w:sz w:val="26"/>
          <w:szCs w:val="26"/>
        </w:rPr>
      </w:pPr>
      <w:r>
        <w:rPr>
          <w:sz w:val="20"/>
          <w:szCs w:val="20"/>
          <w:u w:val="single"/>
          <w:rtl/>
        </w:rPr>
        <w:t>רשימת אובייקטים</w:t>
      </w:r>
      <w:r>
        <w:rPr>
          <w:sz w:val="20"/>
          <w:szCs w:val="20"/>
          <w:rtl/>
        </w:rPr>
        <w:t>: ממשק משתמש, הצפנה/פענוח,  תקשורת</w:t>
      </w:r>
    </w:p>
    <w:p w:rsidR="00546D15" w:rsidRDefault="00942D4E">
      <w:pPr>
        <w:rPr>
          <w:sz w:val="20"/>
          <w:szCs w:val="20"/>
        </w:rPr>
      </w:pPr>
      <w:r>
        <w:rPr>
          <w:sz w:val="20"/>
          <w:szCs w:val="20"/>
          <w:u w:val="single"/>
          <w:rtl/>
        </w:rPr>
        <w:t>שם היכולת</w:t>
      </w:r>
      <w:r>
        <w:rPr>
          <w:sz w:val="20"/>
          <w:szCs w:val="20"/>
          <w:rtl/>
        </w:rPr>
        <w:t xml:space="preserve">: התקנת </w:t>
      </w:r>
      <w:r>
        <w:rPr>
          <w:sz w:val="20"/>
          <w:szCs w:val="20"/>
        </w:rPr>
        <w:t>DOK</w:t>
      </w:r>
    </w:p>
    <w:p w:rsidR="00546D15" w:rsidRDefault="00942D4E">
      <w:pPr>
        <w:rPr>
          <w:sz w:val="20"/>
          <w:szCs w:val="20"/>
        </w:rPr>
      </w:pPr>
      <w:r>
        <w:rPr>
          <w:sz w:val="20"/>
          <w:szCs w:val="20"/>
          <w:u w:val="single"/>
          <w:rtl/>
        </w:rPr>
        <w:t>מהות היכולת</w:t>
      </w:r>
      <w:r>
        <w:rPr>
          <w:sz w:val="20"/>
          <w:szCs w:val="20"/>
          <w:rtl/>
        </w:rPr>
        <w:t>: מתקין את קבצי המערכת לתוך ה</w:t>
      </w:r>
      <w:r>
        <w:rPr>
          <w:sz w:val="20"/>
          <w:szCs w:val="20"/>
        </w:rPr>
        <w:t>DOK</w:t>
      </w:r>
      <w:r>
        <w:rPr>
          <w:sz w:val="20"/>
          <w:szCs w:val="20"/>
          <w:rtl/>
        </w:rPr>
        <w:t xml:space="preserve"> </w:t>
      </w:r>
    </w:p>
    <w:p w:rsidR="00546D15" w:rsidRDefault="00942D4E">
      <w:pPr>
        <w:rPr>
          <w:sz w:val="20"/>
          <w:szCs w:val="20"/>
        </w:rPr>
      </w:pPr>
      <w:r>
        <w:rPr>
          <w:sz w:val="20"/>
          <w:szCs w:val="20"/>
          <w:u w:val="single"/>
          <w:rtl/>
        </w:rPr>
        <w:t>אוסף יכולות</w:t>
      </w:r>
      <w:r>
        <w:rPr>
          <w:sz w:val="20"/>
          <w:szCs w:val="20"/>
        </w:rPr>
        <w:t>:</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 xml:space="preserve">שליחת בקשה מוצפנת של התקנה לשרת </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קבלת קבצי מערכת</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 xml:space="preserve">הטענה קבצי המערכת ל </w:t>
      </w:r>
      <w:r>
        <w:rPr>
          <w:color w:val="000000"/>
          <w:sz w:val="20"/>
          <w:szCs w:val="20"/>
        </w:rPr>
        <w:t>DOK</w:t>
      </w:r>
    </w:p>
    <w:p w:rsidR="00546D15" w:rsidRDefault="00942D4E">
      <w:pPr>
        <w:pBdr>
          <w:bottom w:val="single" w:sz="12" w:space="1" w:color="000000"/>
        </w:pBdr>
        <w:rPr>
          <w:b/>
          <w:bCs/>
          <w:sz w:val="26"/>
          <w:szCs w:val="26"/>
        </w:rPr>
      </w:pPr>
      <w:r>
        <w:rPr>
          <w:sz w:val="20"/>
          <w:szCs w:val="20"/>
          <w:u w:val="single"/>
          <w:rtl/>
        </w:rPr>
        <w:t>רשימת אובייקטים</w:t>
      </w:r>
      <w:r>
        <w:rPr>
          <w:sz w:val="20"/>
          <w:szCs w:val="20"/>
          <w:rtl/>
        </w:rPr>
        <w:t xml:space="preserve">: ממשק משתמש, הצפנה/פענוח,  תקשורת, </w:t>
      </w:r>
      <w:r>
        <w:rPr>
          <w:sz w:val="20"/>
          <w:szCs w:val="20"/>
        </w:rPr>
        <w:t>DOK</w:t>
      </w:r>
    </w:p>
    <w:p w:rsidR="00546D15" w:rsidRDefault="00942D4E">
      <w:pPr>
        <w:rPr>
          <w:sz w:val="20"/>
          <w:szCs w:val="20"/>
        </w:rPr>
      </w:pPr>
      <w:r>
        <w:rPr>
          <w:sz w:val="20"/>
          <w:szCs w:val="20"/>
          <w:u w:val="single"/>
          <w:rtl/>
        </w:rPr>
        <w:t>שם היכולת</w:t>
      </w:r>
      <w:r>
        <w:rPr>
          <w:sz w:val="20"/>
          <w:szCs w:val="20"/>
          <w:rtl/>
        </w:rPr>
        <w:t xml:space="preserve">: שחזור </w:t>
      </w:r>
      <w:r>
        <w:rPr>
          <w:sz w:val="20"/>
          <w:szCs w:val="20"/>
        </w:rPr>
        <w:t>DOK</w:t>
      </w:r>
    </w:p>
    <w:p w:rsidR="00546D15" w:rsidRDefault="00942D4E">
      <w:pPr>
        <w:rPr>
          <w:sz w:val="20"/>
          <w:szCs w:val="20"/>
        </w:rPr>
      </w:pPr>
      <w:r>
        <w:rPr>
          <w:sz w:val="20"/>
          <w:szCs w:val="20"/>
          <w:u w:val="single"/>
          <w:rtl/>
        </w:rPr>
        <w:t>מהות היכולת</w:t>
      </w:r>
      <w:r>
        <w:rPr>
          <w:sz w:val="20"/>
          <w:szCs w:val="20"/>
          <w:rtl/>
        </w:rPr>
        <w:t>: משחזר את ה</w:t>
      </w:r>
      <w:r>
        <w:rPr>
          <w:sz w:val="20"/>
          <w:szCs w:val="20"/>
        </w:rPr>
        <w:t>DOK</w:t>
      </w:r>
      <w:r>
        <w:rPr>
          <w:sz w:val="20"/>
          <w:szCs w:val="20"/>
          <w:rtl/>
        </w:rPr>
        <w:t xml:space="preserve"> בעת הצורך </w:t>
      </w:r>
    </w:p>
    <w:p w:rsidR="00546D15" w:rsidRDefault="00942D4E">
      <w:pPr>
        <w:rPr>
          <w:sz w:val="20"/>
          <w:szCs w:val="20"/>
        </w:rPr>
      </w:pPr>
      <w:r>
        <w:rPr>
          <w:sz w:val="20"/>
          <w:szCs w:val="20"/>
          <w:u w:val="single"/>
          <w:rtl/>
        </w:rPr>
        <w:t>אוסף יכולות</w:t>
      </w:r>
      <w:r>
        <w:rPr>
          <w:sz w:val="20"/>
          <w:szCs w:val="20"/>
        </w:rPr>
        <w:t>:</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התחברות</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 xml:space="preserve">שליחת בקשת שיחזור </w:t>
      </w:r>
      <w:r>
        <w:rPr>
          <w:color w:val="000000"/>
          <w:sz w:val="20"/>
          <w:szCs w:val="20"/>
        </w:rPr>
        <w:t>DOK</w:t>
      </w:r>
      <w:r>
        <w:rPr>
          <w:color w:val="000000"/>
          <w:sz w:val="20"/>
          <w:szCs w:val="20"/>
          <w:rtl/>
        </w:rPr>
        <w:t xml:space="preserve"> מוצפן</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קבלת קבצי המשתמש</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 xml:space="preserve">העתקת קבצים המשתמש ל </w:t>
      </w:r>
      <w:r>
        <w:rPr>
          <w:color w:val="000000"/>
          <w:sz w:val="20"/>
          <w:szCs w:val="20"/>
        </w:rPr>
        <w:t>DOK</w:t>
      </w:r>
    </w:p>
    <w:p w:rsidR="00546D15" w:rsidRDefault="00942D4E">
      <w:pPr>
        <w:pBdr>
          <w:bottom w:val="single" w:sz="12" w:space="1" w:color="000000"/>
        </w:pBdr>
        <w:rPr>
          <w:b/>
          <w:bCs/>
          <w:sz w:val="26"/>
          <w:szCs w:val="26"/>
        </w:rPr>
      </w:pPr>
      <w:r>
        <w:rPr>
          <w:sz w:val="20"/>
          <w:szCs w:val="20"/>
          <w:u w:val="single"/>
          <w:rtl/>
        </w:rPr>
        <w:t>רשימת אובייקטים</w:t>
      </w:r>
      <w:r>
        <w:rPr>
          <w:sz w:val="20"/>
          <w:szCs w:val="20"/>
          <w:rtl/>
        </w:rPr>
        <w:t xml:space="preserve">: ממשק משתמש, הצפנה/פענוח,  תקשורת, </w:t>
      </w:r>
      <w:r>
        <w:rPr>
          <w:sz w:val="20"/>
          <w:szCs w:val="20"/>
        </w:rPr>
        <w:t>DOK</w:t>
      </w:r>
    </w:p>
    <w:p w:rsidR="00546D15" w:rsidRDefault="00942D4E">
      <w:pPr>
        <w:rPr>
          <w:b/>
          <w:bCs/>
          <w:sz w:val="26"/>
          <w:szCs w:val="26"/>
          <w:u w:val="single"/>
        </w:rPr>
      </w:pPr>
      <w:r>
        <w:br w:type="page"/>
      </w:r>
    </w:p>
    <w:p w:rsidR="00546D15" w:rsidRDefault="00546D15">
      <w:pPr>
        <w:ind w:left="360"/>
        <w:rPr>
          <w:b/>
          <w:bCs/>
          <w:sz w:val="26"/>
          <w:szCs w:val="26"/>
          <w:u w:val="single"/>
        </w:rPr>
      </w:pPr>
    </w:p>
    <w:p w:rsidR="00546D15" w:rsidRDefault="00942D4E">
      <w:pPr>
        <w:ind w:left="360"/>
        <w:rPr>
          <w:b/>
          <w:bCs/>
          <w:sz w:val="26"/>
          <w:szCs w:val="26"/>
          <w:u w:val="single"/>
        </w:rPr>
      </w:pPr>
      <w:r>
        <w:rPr>
          <w:b/>
          <w:bCs/>
          <w:sz w:val="26"/>
          <w:szCs w:val="26"/>
          <w:u w:val="single"/>
          <w:rtl/>
        </w:rPr>
        <w:t>יכולות בצד לקוח:</w:t>
      </w:r>
    </w:p>
    <w:p w:rsidR="00546D15" w:rsidRDefault="00942D4E">
      <w:pPr>
        <w:rPr>
          <w:sz w:val="20"/>
          <w:szCs w:val="20"/>
        </w:rPr>
      </w:pPr>
      <w:r>
        <w:rPr>
          <w:sz w:val="20"/>
          <w:szCs w:val="20"/>
          <w:u w:val="single"/>
          <w:rtl/>
        </w:rPr>
        <w:t>שם היכולת</w:t>
      </w:r>
      <w:r>
        <w:rPr>
          <w:sz w:val="20"/>
          <w:szCs w:val="20"/>
          <w:rtl/>
        </w:rPr>
        <w:t>:  כניסה ל</w:t>
      </w:r>
      <w:r>
        <w:rPr>
          <w:sz w:val="20"/>
          <w:szCs w:val="20"/>
        </w:rPr>
        <w:t>DOK</w:t>
      </w:r>
    </w:p>
    <w:p w:rsidR="00546D15" w:rsidRDefault="00942D4E">
      <w:pPr>
        <w:rPr>
          <w:sz w:val="20"/>
          <w:szCs w:val="20"/>
        </w:rPr>
      </w:pPr>
      <w:r>
        <w:rPr>
          <w:sz w:val="20"/>
          <w:szCs w:val="20"/>
          <w:u w:val="single"/>
          <w:rtl/>
        </w:rPr>
        <w:t>מהות היכולת</w:t>
      </w:r>
      <w:r>
        <w:rPr>
          <w:sz w:val="20"/>
          <w:szCs w:val="20"/>
          <w:rtl/>
        </w:rPr>
        <w:t>: כניסה לתוך ה</w:t>
      </w:r>
      <w:r>
        <w:rPr>
          <w:sz w:val="20"/>
          <w:szCs w:val="20"/>
        </w:rPr>
        <w:t>DOK</w:t>
      </w:r>
      <w:r>
        <w:rPr>
          <w:sz w:val="20"/>
          <w:szCs w:val="20"/>
          <w:rtl/>
        </w:rPr>
        <w:t xml:space="preserve"> </w:t>
      </w:r>
    </w:p>
    <w:p w:rsidR="00546D15" w:rsidRDefault="00942D4E">
      <w:pPr>
        <w:rPr>
          <w:sz w:val="20"/>
          <w:szCs w:val="20"/>
        </w:rPr>
      </w:pPr>
      <w:r>
        <w:rPr>
          <w:sz w:val="20"/>
          <w:szCs w:val="20"/>
          <w:u w:val="single"/>
          <w:rtl/>
        </w:rPr>
        <w:t>אוסף יכולות</w:t>
      </w:r>
      <w:r>
        <w:rPr>
          <w:sz w:val="20"/>
          <w:szCs w:val="20"/>
        </w:rPr>
        <w:t>:</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חיבור ה</w:t>
      </w:r>
      <w:r>
        <w:rPr>
          <w:color w:val="000000"/>
          <w:sz w:val="20"/>
          <w:szCs w:val="20"/>
        </w:rPr>
        <w:t>DOK</w:t>
      </w:r>
      <w:r>
        <w:rPr>
          <w:color w:val="000000"/>
          <w:sz w:val="20"/>
          <w:szCs w:val="20"/>
          <w:rtl/>
        </w:rPr>
        <w:t xml:space="preserve"> למחשב</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ממשק משתמש - הכנסת סיסמא</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פענוח רשימת הקבצים והצגתה</w:t>
      </w:r>
    </w:p>
    <w:p w:rsidR="00546D15" w:rsidRDefault="00942D4E">
      <w:pPr>
        <w:pBdr>
          <w:bottom w:val="single" w:sz="12" w:space="1" w:color="000000"/>
        </w:pBdr>
        <w:rPr>
          <w:b/>
          <w:bCs/>
          <w:sz w:val="26"/>
          <w:szCs w:val="26"/>
        </w:rPr>
      </w:pPr>
      <w:r>
        <w:rPr>
          <w:sz w:val="20"/>
          <w:szCs w:val="20"/>
          <w:u w:val="single"/>
          <w:rtl/>
        </w:rPr>
        <w:t>רשימת אובייקטים</w:t>
      </w:r>
      <w:r>
        <w:rPr>
          <w:sz w:val="20"/>
          <w:szCs w:val="20"/>
        </w:rPr>
        <w:t>: DOK</w:t>
      </w:r>
      <w:r>
        <w:rPr>
          <w:b/>
          <w:bCs/>
          <w:sz w:val="26"/>
          <w:szCs w:val="26"/>
        </w:rPr>
        <w:t xml:space="preserve">, </w:t>
      </w:r>
      <w:r>
        <w:rPr>
          <w:sz w:val="20"/>
          <w:szCs w:val="20"/>
          <w:rtl/>
        </w:rPr>
        <w:t>ממשק משתמש, סיסמא, רשימת קבצים, פענוח</w:t>
      </w:r>
    </w:p>
    <w:p w:rsidR="00546D15" w:rsidRDefault="00942D4E">
      <w:pPr>
        <w:rPr>
          <w:sz w:val="20"/>
          <w:szCs w:val="20"/>
        </w:rPr>
      </w:pPr>
      <w:r>
        <w:rPr>
          <w:sz w:val="20"/>
          <w:szCs w:val="20"/>
          <w:u w:val="single"/>
          <w:rtl/>
        </w:rPr>
        <w:t>שם היכולת</w:t>
      </w:r>
      <w:r>
        <w:rPr>
          <w:sz w:val="20"/>
          <w:szCs w:val="20"/>
          <w:rtl/>
        </w:rPr>
        <w:t xml:space="preserve">: יציאה </w:t>
      </w:r>
      <w:r>
        <w:rPr>
          <w:sz w:val="20"/>
          <w:szCs w:val="20"/>
        </w:rPr>
        <w:t>DOK</w:t>
      </w:r>
    </w:p>
    <w:p w:rsidR="00546D15" w:rsidRDefault="00942D4E">
      <w:pPr>
        <w:rPr>
          <w:sz w:val="20"/>
          <w:szCs w:val="20"/>
        </w:rPr>
      </w:pPr>
      <w:r>
        <w:rPr>
          <w:sz w:val="20"/>
          <w:szCs w:val="20"/>
          <w:u w:val="single"/>
          <w:rtl/>
        </w:rPr>
        <w:t>מהות היכולת</w:t>
      </w:r>
      <w:r>
        <w:rPr>
          <w:sz w:val="20"/>
          <w:szCs w:val="20"/>
          <w:rtl/>
        </w:rPr>
        <w:t>: יציאה מה</w:t>
      </w:r>
      <w:r>
        <w:rPr>
          <w:sz w:val="20"/>
          <w:szCs w:val="20"/>
        </w:rPr>
        <w:t>DOK</w:t>
      </w:r>
    </w:p>
    <w:p w:rsidR="00546D15" w:rsidRDefault="00942D4E">
      <w:pPr>
        <w:rPr>
          <w:sz w:val="20"/>
          <w:szCs w:val="20"/>
        </w:rPr>
      </w:pPr>
      <w:r>
        <w:rPr>
          <w:sz w:val="20"/>
          <w:szCs w:val="20"/>
          <w:u w:val="single"/>
          <w:rtl/>
        </w:rPr>
        <w:t>אוסף יכולות</w:t>
      </w:r>
      <w:r>
        <w:rPr>
          <w:sz w:val="20"/>
          <w:szCs w:val="20"/>
        </w:rPr>
        <w:t>:</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כניסה ל</w:t>
      </w:r>
      <w:r>
        <w:rPr>
          <w:color w:val="000000"/>
          <w:sz w:val="20"/>
          <w:szCs w:val="20"/>
        </w:rPr>
        <w:t>DOK</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ממשק משתמש - בקשת יציאה</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 xml:space="preserve">הצפנת כל הקבצים הפתוחים </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שליחה לגיבוי של כל הקבצים שטרם נשלחו</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קבלת אישור ו הוצאת ה</w:t>
      </w:r>
      <w:r>
        <w:rPr>
          <w:color w:val="000000"/>
          <w:sz w:val="20"/>
          <w:szCs w:val="20"/>
        </w:rPr>
        <w:t>DOK</w:t>
      </w:r>
    </w:p>
    <w:p w:rsidR="00546D15" w:rsidRDefault="00942D4E">
      <w:pPr>
        <w:pBdr>
          <w:bottom w:val="single" w:sz="12" w:space="1" w:color="000000"/>
        </w:pBdr>
        <w:rPr>
          <w:sz w:val="20"/>
          <w:szCs w:val="20"/>
        </w:rPr>
      </w:pPr>
      <w:r>
        <w:rPr>
          <w:sz w:val="20"/>
          <w:szCs w:val="20"/>
          <w:rtl/>
        </w:rPr>
        <w:t xml:space="preserve">רשימת אובייקטים: </w:t>
      </w:r>
      <w:r>
        <w:rPr>
          <w:sz w:val="20"/>
          <w:szCs w:val="20"/>
        </w:rPr>
        <w:t>DOK</w:t>
      </w:r>
      <w:r>
        <w:rPr>
          <w:sz w:val="20"/>
          <w:szCs w:val="20"/>
          <w:rtl/>
        </w:rPr>
        <w:t>, ממשק משתמש, הצפנה, גיבוי, תקשורת</w:t>
      </w:r>
    </w:p>
    <w:p w:rsidR="00546D15" w:rsidRDefault="00942D4E">
      <w:pPr>
        <w:rPr>
          <w:sz w:val="20"/>
          <w:szCs w:val="20"/>
        </w:rPr>
      </w:pPr>
      <w:r>
        <w:rPr>
          <w:sz w:val="20"/>
          <w:szCs w:val="20"/>
          <w:u w:val="single"/>
          <w:rtl/>
        </w:rPr>
        <w:t>שם היכולת</w:t>
      </w:r>
      <w:r>
        <w:rPr>
          <w:sz w:val="20"/>
          <w:szCs w:val="20"/>
          <w:rtl/>
        </w:rPr>
        <w:t>: עבודה עם ה</w:t>
      </w:r>
      <w:r>
        <w:rPr>
          <w:sz w:val="20"/>
          <w:szCs w:val="20"/>
        </w:rPr>
        <w:t>DOK</w:t>
      </w:r>
    </w:p>
    <w:p w:rsidR="00546D15" w:rsidRDefault="00942D4E">
      <w:pPr>
        <w:rPr>
          <w:sz w:val="20"/>
          <w:szCs w:val="20"/>
        </w:rPr>
      </w:pPr>
      <w:r>
        <w:rPr>
          <w:sz w:val="20"/>
          <w:szCs w:val="20"/>
          <w:u w:val="single"/>
          <w:rtl/>
        </w:rPr>
        <w:t>מהות היכולת</w:t>
      </w:r>
      <w:r>
        <w:rPr>
          <w:sz w:val="20"/>
          <w:szCs w:val="20"/>
          <w:rtl/>
        </w:rPr>
        <w:t>: עבודה עם ה</w:t>
      </w:r>
      <w:r>
        <w:rPr>
          <w:sz w:val="20"/>
          <w:szCs w:val="20"/>
        </w:rPr>
        <w:t>DOK</w:t>
      </w:r>
      <w:r>
        <w:rPr>
          <w:sz w:val="20"/>
          <w:szCs w:val="20"/>
          <w:rtl/>
        </w:rPr>
        <w:t xml:space="preserve"> עצמו </w:t>
      </w:r>
    </w:p>
    <w:p w:rsidR="00546D15" w:rsidRDefault="00942D4E">
      <w:pPr>
        <w:rPr>
          <w:sz w:val="20"/>
          <w:szCs w:val="20"/>
        </w:rPr>
      </w:pPr>
      <w:r>
        <w:rPr>
          <w:sz w:val="20"/>
          <w:szCs w:val="20"/>
          <w:u w:val="single"/>
          <w:rtl/>
        </w:rPr>
        <w:t>אוסף יכולות</w:t>
      </w:r>
      <w:r>
        <w:rPr>
          <w:sz w:val="20"/>
          <w:szCs w:val="20"/>
        </w:rPr>
        <w:t>:</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כניסה ל</w:t>
      </w:r>
      <w:r>
        <w:rPr>
          <w:color w:val="000000"/>
          <w:sz w:val="20"/>
          <w:szCs w:val="20"/>
        </w:rPr>
        <w:t>DOK</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 xml:space="preserve">ממשק משתמש – הצגת רשימת הקבצים </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פעולות לפי הצורך שלך</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ניטור קבצים פתוחים ושליחת שינויים לגיבוי לשרת אם קיים או הוספת השם ל'רשימת גיבויים'</w:t>
      </w:r>
    </w:p>
    <w:p w:rsidR="00546D15" w:rsidRDefault="00942D4E">
      <w:pPr>
        <w:pBdr>
          <w:bottom w:val="single" w:sz="12" w:space="1" w:color="000000"/>
        </w:pBdr>
        <w:rPr>
          <w:sz w:val="20"/>
          <w:szCs w:val="20"/>
        </w:rPr>
      </w:pPr>
      <w:r>
        <w:rPr>
          <w:sz w:val="20"/>
          <w:szCs w:val="20"/>
          <w:rtl/>
        </w:rPr>
        <w:t xml:space="preserve">רשימת אובייקטים: </w:t>
      </w:r>
      <w:r>
        <w:rPr>
          <w:sz w:val="20"/>
          <w:szCs w:val="20"/>
        </w:rPr>
        <w:t>DOK</w:t>
      </w:r>
      <w:r>
        <w:rPr>
          <w:sz w:val="20"/>
          <w:szCs w:val="20"/>
          <w:rtl/>
        </w:rPr>
        <w:t>, ממשק משתמש, גיבויים, ניטור קבצים פתוחים, תקשורת</w:t>
      </w:r>
    </w:p>
    <w:p w:rsidR="00546D15" w:rsidRDefault="00942D4E">
      <w:pPr>
        <w:rPr>
          <w:sz w:val="20"/>
          <w:szCs w:val="20"/>
        </w:rPr>
      </w:pPr>
      <w:r>
        <w:rPr>
          <w:sz w:val="20"/>
          <w:szCs w:val="20"/>
          <w:u w:val="single"/>
          <w:rtl/>
        </w:rPr>
        <w:t>שם היכולת</w:t>
      </w:r>
      <w:r>
        <w:rPr>
          <w:sz w:val="20"/>
          <w:szCs w:val="20"/>
          <w:rtl/>
        </w:rPr>
        <w:t xml:space="preserve">: פיענוח קובץ </w:t>
      </w:r>
      <w:r>
        <w:rPr>
          <w:sz w:val="20"/>
          <w:szCs w:val="20"/>
        </w:rPr>
        <w:t>DOK</w:t>
      </w:r>
    </w:p>
    <w:p w:rsidR="00546D15" w:rsidRDefault="00942D4E">
      <w:pPr>
        <w:rPr>
          <w:sz w:val="20"/>
          <w:szCs w:val="20"/>
        </w:rPr>
      </w:pPr>
      <w:r>
        <w:rPr>
          <w:sz w:val="20"/>
          <w:szCs w:val="20"/>
          <w:u w:val="single"/>
          <w:rtl/>
        </w:rPr>
        <w:t>מהות היכולת</w:t>
      </w:r>
      <w:r>
        <w:rPr>
          <w:sz w:val="20"/>
          <w:szCs w:val="20"/>
          <w:rtl/>
        </w:rPr>
        <w:t xml:space="preserve">: מפענח קובץ </w:t>
      </w:r>
      <w:r>
        <w:rPr>
          <w:sz w:val="20"/>
          <w:szCs w:val="20"/>
        </w:rPr>
        <w:t>DOK</w:t>
      </w:r>
      <w:r>
        <w:rPr>
          <w:sz w:val="20"/>
          <w:szCs w:val="20"/>
          <w:rtl/>
        </w:rPr>
        <w:t xml:space="preserve"> ספציפי </w:t>
      </w:r>
    </w:p>
    <w:p w:rsidR="00546D15" w:rsidRDefault="00942D4E">
      <w:pPr>
        <w:rPr>
          <w:sz w:val="20"/>
          <w:szCs w:val="20"/>
        </w:rPr>
      </w:pPr>
      <w:r>
        <w:rPr>
          <w:sz w:val="20"/>
          <w:szCs w:val="20"/>
          <w:u w:val="single"/>
          <w:rtl/>
        </w:rPr>
        <w:t>אוסף יכולות</w:t>
      </w:r>
      <w:r>
        <w:rPr>
          <w:sz w:val="20"/>
          <w:szCs w:val="20"/>
        </w:rPr>
        <w:t>:</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כניסה ל</w:t>
      </w:r>
      <w:r>
        <w:rPr>
          <w:color w:val="000000"/>
          <w:sz w:val="20"/>
          <w:szCs w:val="20"/>
        </w:rPr>
        <w:t>DOK</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 xml:space="preserve">פענוח רשימת קבצי </w:t>
      </w:r>
      <w:r>
        <w:rPr>
          <w:color w:val="000000"/>
          <w:sz w:val="20"/>
          <w:szCs w:val="20"/>
        </w:rPr>
        <w:t>DOK</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lastRenderedPageBreak/>
        <w:t>ממשק משתמש - בחירת קובץ</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פענוח הקובץ הספציפי</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ניטור שינויים בקובץ הפתוח</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שמירה של הקובץ שפענח</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שליחת שינוים לשרת אם קיים / לקובץ 'רשימת גיבויים' את שם הקובץ</w:t>
      </w:r>
    </w:p>
    <w:p w:rsidR="00546D15" w:rsidRDefault="00942D4E">
      <w:pPr>
        <w:pBdr>
          <w:bottom w:val="single" w:sz="12" w:space="1" w:color="000000"/>
        </w:pBdr>
        <w:rPr>
          <w:sz w:val="20"/>
          <w:szCs w:val="20"/>
        </w:rPr>
      </w:pPr>
      <w:r>
        <w:rPr>
          <w:sz w:val="20"/>
          <w:szCs w:val="20"/>
          <w:u w:val="single"/>
          <w:rtl/>
        </w:rPr>
        <w:t>רשימת אובייקטים</w:t>
      </w:r>
      <w:r>
        <w:rPr>
          <w:sz w:val="20"/>
          <w:szCs w:val="20"/>
        </w:rPr>
        <w:t>: DOK</w:t>
      </w:r>
      <w:r>
        <w:rPr>
          <w:sz w:val="20"/>
          <w:szCs w:val="20"/>
          <w:rtl/>
        </w:rPr>
        <w:t xml:space="preserve">, פענוח, ממשק משתמש, קובץ, תקשורת, ניטור </w:t>
      </w:r>
    </w:p>
    <w:p w:rsidR="00546D15" w:rsidRDefault="00942D4E">
      <w:pPr>
        <w:rPr>
          <w:sz w:val="20"/>
          <w:szCs w:val="20"/>
        </w:rPr>
      </w:pPr>
      <w:r>
        <w:rPr>
          <w:sz w:val="20"/>
          <w:szCs w:val="20"/>
          <w:u w:val="single"/>
          <w:rtl/>
        </w:rPr>
        <w:t>שם היכולת</w:t>
      </w:r>
      <w:r>
        <w:rPr>
          <w:sz w:val="20"/>
          <w:szCs w:val="20"/>
          <w:rtl/>
        </w:rPr>
        <w:t xml:space="preserve">: הצפנת קובץ </w:t>
      </w:r>
      <w:r>
        <w:rPr>
          <w:sz w:val="20"/>
          <w:szCs w:val="20"/>
        </w:rPr>
        <w:t>DOK</w:t>
      </w:r>
    </w:p>
    <w:p w:rsidR="00546D15" w:rsidRDefault="00942D4E">
      <w:pPr>
        <w:rPr>
          <w:sz w:val="20"/>
          <w:szCs w:val="20"/>
        </w:rPr>
      </w:pPr>
      <w:r>
        <w:rPr>
          <w:sz w:val="20"/>
          <w:szCs w:val="20"/>
          <w:u w:val="single"/>
          <w:rtl/>
        </w:rPr>
        <w:t>מהות היכולת</w:t>
      </w:r>
      <w:r>
        <w:rPr>
          <w:sz w:val="20"/>
          <w:szCs w:val="20"/>
          <w:rtl/>
        </w:rPr>
        <w:t xml:space="preserve">: מצפין את הקובץ </w:t>
      </w:r>
      <w:r>
        <w:rPr>
          <w:sz w:val="20"/>
          <w:szCs w:val="20"/>
        </w:rPr>
        <w:t>DOK</w:t>
      </w:r>
      <w:r>
        <w:rPr>
          <w:sz w:val="20"/>
          <w:szCs w:val="20"/>
          <w:rtl/>
        </w:rPr>
        <w:t xml:space="preserve">  </w:t>
      </w:r>
    </w:p>
    <w:p w:rsidR="00546D15" w:rsidRDefault="00942D4E">
      <w:pPr>
        <w:rPr>
          <w:sz w:val="20"/>
          <w:szCs w:val="20"/>
        </w:rPr>
      </w:pPr>
      <w:r>
        <w:rPr>
          <w:sz w:val="20"/>
          <w:szCs w:val="20"/>
          <w:u w:val="single"/>
          <w:rtl/>
        </w:rPr>
        <w:t>אוסף יכולות</w:t>
      </w:r>
      <w:r>
        <w:rPr>
          <w:sz w:val="20"/>
          <w:szCs w:val="20"/>
        </w:rPr>
        <w:t>:</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 xml:space="preserve">פיענוח קובץ </w:t>
      </w:r>
      <w:r>
        <w:rPr>
          <w:color w:val="000000"/>
          <w:sz w:val="20"/>
          <w:szCs w:val="20"/>
        </w:rPr>
        <w:t>DOK</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ניטור הקובץ</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זיהוי 'סגירת קובץ'</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הצפנה</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שליחת גיבוי אם שרת קיים / לקובץ 'גיבוי' את שם הקובץ</w:t>
      </w:r>
    </w:p>
    <w:p w:rsidR="00546D15" w:rsidRDefault="00546D15">
      <w:pPr>
        <w:pBdr>
          <w:top w:val="nil"/>
          <w:left w:val="nil"/>
          <w:bottom w:val="nil"/>
          <w:right w:val="nil"/>
          <w:between w:val="nil"/>
        </w:pBdr>
        <w:spacing w:after="0"/>
        <w:ind w:left="720"/>
        <w:rPr>
          <w:color w:val="000000"/>
          <w:sz w:val="20"/>
          <w:szCs w:val="20"/>
        </w:rPr>
      </w:pPr>
    </w:p>
    <w:p w:rsidR="00546D15" w:rsidRDefault="00942D4E">
      <w:pPr>
        <w:pBdr>
          <w:bottom w:val="single" w:sz="12" w:space="1" w:color="000000"/>
        </w:pBdr>
        <w:rPr>
          <w:b/>
          <w:bCs/>
          <w:sz w:val="26"/>
          <w:szCs w:val="26"/>
        </w:rPr>
      </w:pPr>
      <w:r>
        <w:rPr>
          <w:sz w:val="20"/>
          <w:szCs w:val="20"/>
          <w:u w:val="single"/>
          <w:rtl/>
        </w:rPr>
        <w:t>רשימת אובייקטים</w:t>
      </w:r>
      <w:r>
        <w:rPr>
          <w:sz w:val="20"/>
          <w:szCs w:val="20"/>
        </w:rPr>
        <w:t>: DOK</w:t>
      </w:r>
      <w:r>
        <w:rPr>
          <w:sz w:val="20"/>
          <w:szCs w:val="20"/>
          <w:rtl/>
        </w:rPr>
        <w:t>, הצפנה, ניטור, גיבוי, תקשורת</w:t>
      </w:r>
    </w:p>
    <w:p w:rsidR="00546D15" w:rsidRDefault="00942D4E">
      <w:pPr>
        <w:rPr>
          <w:sz w:val="20"/>
          <w:szCs w:val="20"/>
        </w:rPr>
      </w:pPr>
      <w:r>
        <w:rPr>
          <w:sz w:val="20"/>
          <w:szCs w:val="20"/>
          <w:u w:val="single"/>
          <w:rtl/>
        </w:rPr>
        <w:t>שם היכולת</w:t>
      </w:r>
      <w:r>
        <w:rPr>
          <w:sz w:val="20"/>
          <w:szCs w:val="20"/>
          <w:rtl/>
        </w:rPr>
        <w:t>: שליחת קבצים לגיבוי בשרת</w:t>
      </w:r>
    </w:p>
    <w:p w:rsidR="00546D15" w:rsidRDefault="00942D4E">
      <w:pPr>
        <w:rPr>
          <w:sz w:val="20"/>
          <w:szCs w:val="20"/>
        </w:rPr>
      </w:pPr>
      <w:r>
        <w:rPr>
          <w:sz w:val="20"/>
          <w:szCs w:val="20"/>
          <w:u w:val="single"/>
          <w:rtl/>
        </w:rPr>
        <w:t>מהות היכולת</w:t>
      </w:r>
      <w:r>
        <w:rPr>
          <w:sz w:val="20"/>
          <w:szCs w:val="20"/>
          <w:rtl/>
        </w:rPr>
        <w:t xml:space="preserve">: שולח קבצים על מנת לגבות אותם בשרת </w:t>
      </w:r>
    </w:p>
    <w:p w:rsidR="00546D15" w:rsidRDefault="00942D4E">
      <w:pPr>
        <w:rPr>
          <w:sz w:val="20"/>
          <w:szCs w:val="20"/>
        </w:rPr>
      </w:pPr>
      <w:r>
        <w:rPr>
          <w:sz w:val="20"/>
          <w:szCs w:val="20"/>
          <w:u w:val="single"/>
          <w:rtl/>
        </w:rPr>
        <w:t>אוסף יכולות</w:t>
      </w:r>
      <w:r>
        <w:rPr>
          <w:sz w:val="20"/>
          <w:szCs w:val="20"/>
        </w:rPr>
        <w:t>:</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כניסה ל</w:t>
      </w:r>
      <w:r>
        <w:rPr>
          <w:color w:val="000000"/>
          <w:sz w:val="20"/>
          <w:szCs w:val="20"/>
        </w:rPr>
        <w:t>DOK</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זיהוי תקשורת עם השרת – שליחת קבצים שטרם גובו ע"פ הרשימה</w:t>
      </w:r>
    </w:p>
    <w:p w:rsidR="00546D15" w:rsidRDefault="00942D4E">
      <w:pPr>
        <w:pBdr>
          <w:bottom w:val="single" w:sz="12" w:space="1" w:color="000000"/>
        </w:pBdr>
        <w:rPr>
          <w:sz w:val="20"/>
          <w:szCs w:val="20"/>
        </w:rPr>
      </w:pPr>
      <w:r>
        <w:rPr>
          <w:sz w:val="20"/>
          <w:szCs w:val="20"/>
          <w:rtl/>
        </w:rPr>
        <w:t xml:space="preserve">רשימת אובייקטים: </w:t>
      </w:r>
      <w:r>
        <w:rPr>
          <w:sz w:val="20"/>
          <w:szCs w:val="20"/>
        </w:rPr>
        <w:t>DOK</w:t>
      </w:r>
      <w:r>
        <w:rPr>
          <w:sz w:val="20"/>
          <w:szCs w:val="20"/>
          <w:rtl/>
        </w:rPr>
        <w:t xml:space="preserve">, הצפנה, תקשורת, </w:t>
      </w:r>
      <w:r>
        <w:rPr>
          <w:sz w:val="20"/>
          <w:szCs w:val="20"/>
        </w:rPr>
        <w:t>FILE XEPLORER</w:t>
      </w:r>
      <w:r>
        <w:rPr>
          <w:sz w:val="20"/>
          <w:szCs w:val="20"/>
          <w:rtl/>
        </w:rPr>
        <w:t>, ניטור, רשימת קבצים לגיבוי</w:t>
      </w:r>
    </w:p>
    <w:p w:rsidR="00546D15" w:rsidRDefault="00942D4E">
      <w:pPr>
        <w:rPr>
          <w:sz w:val="20"/>
          <w:szCs w:val="20"/>
        </w:rPr>
      </w:pPr>
      <w:r>
        <w:rPr>
          <w:sz w:val="20"/>
          <w:szCs w:val="20"/>
          <w:u w:val="single"/>
          <w:rtl/>
        </w:rPr>
        <w:t>שם היכולת</w:t>
      </w:r>
      <w:r>
        <w:rPr>
          <w:sz w:val="20"/>
          <w:szCs w:val="20"/>
          <w:rtl/>
        </w:rPr>
        <w:t>: מחיקת ה</w:t>
      </w:r>
      <w:r>
        <w:rPr>
          <w:sz w:val="20"/>
          <w:szCs w:val="20"/>
        </w:rPr>
        <w:t>DOK</w:t>
      </w:r>
    </w:p>
    <w:p w:rsidR="00546D15" w:rsidRDefault="00942D4E">
      <w:pPr>
        <w:rPr>
          <w:sz w:val="20"/>
          <w:szCs w:val="20"/>
        </w:rPr>
      </w:pPr>
      <w:r>
        <w:rPr>
          <w:sz w:val="20"/>
          <w:szCs w:val="20"/>
          <w:u w:val="single"/>
          <w:rtl/>
        </w:rPr>
        <w:t>מהות היכולת</w:t>
      </w:r>
      <w:r>
        <w:rPr>
          <w:sz w:val="20"/>
          <w:szCs w:val="20"/>
          <w:rtl/>
        </w:rPr>
        <w:t>: מחיקת כל ה</w:t>
      </w:r>
      <w:r>
        <w:rPr>
          <w:sz w:val="20"/>
          <w:szCs w:val="20"/>
        </w:rPr>
        <w:t>DOK</w:t>
      </w:r>
      <w:r>
        <w:rPr>
          <w:sz w:val="20"/>
          <w:szCs w:val="20"/>
          <w:rtl/>
        </w:rPr>
        <w:t xml:space="preserve"> </w:t>
      </w:r>
    </w:p>
    <w:p w:rsidR="00546D15" w:rsidRDefault="00942D4E">
      <w:pPr>
        <w:rPr>
          <w:sz w:val="20"/>
          <w:szCs w:val="20"/>
        </w:rPr>
      </w:pPr>
      <w:r>
        <w:rPr>
          <w:sz w:val="20"/>
          <w:szCs w:val="20"/>
          <w:u w:val="single"/>
          <w:rtl/>
        </w:rPr>
        <w:t>אוסף יכולות</w:t>
      </w:r>
      <w:r>
        <w:rPr>
          <w:sz w:val="20"/>
          <w:szCs w:val="20"/>
        </w:rPr>
        <w:t>:</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כניסה ל</w:t>
      </w:r>
      <w:r>
        <w:rPr>
          <w:color w:val="000000"/>
          <w:sz w:val="20"/>
          <w:szCs w:val="20"/>
        </w:rPr>
        <w:t>DOK</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כשל בכניסה</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מחיקה של ה</w:t>
      </w:r>
      <w:r>
        <w:rPr>
          <w:color w:val="000000"/>
          <w:sz w:val="20"/>
          <w:szCs w:val="20"/>
        </w:rPr>
        <w:t>DOK</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שליחת הודעת מחיקה לשרת</w:t>
      </w:r>
    </w:p>
    <w:p w:rsidR="00546D15" w:rsidRDefault="00942D4E">
      <w:pPr>
        <w:pBdr>
          <w:bottom w:val="single" w:sz="12" w:space="1" w:color="000000"/>
        </w:pBdr>
        <w:rPr>
          <w:b/>
          <w:bCs/>
          <w:sz w:val="26"/>
          <w:szCs w:val="26"/>
        </w:rPr>
      </w:pPr>
      <w:r>
        <w:rPr>
          <w:sz w:val="20"/>
          <w:szCs w:val="20"/>
          <w:u w:val="single"/>
          <w:rtl/>
        </w:rPr>
        <w:t>רשימת אובייקטים</w:t>
      </w:r>
      <w:r>
        <w:rPr>
          <w:sz w:val="20"/>
          <w:szCs w:val="20"/>
        </w:rPr>
        <w:t>: DOK</w:t>
      </w:r>
      <w:r>
        <w:rPr>
          <w:sz w:val="20"/>
          <w:szCs w:val="20"/>
          <w:rtl/>
        </w:rPr>
        <w:t>, מחיקה, תקשורת</w:t>
      </w:r>
    </w:p>
    <w:p w:rsidR="00546D15" w:rsidRDefault="00546D15">
      <w:pPr>
        <w:rPr>
          <w:sz w:val="20"/>
          <w:szCs w:val="20"/>
        </w:rPr>
      </w:pPr>
    </w:p>
    <w:p w:rsidR="00546D15" w:rsidRDefault="00942D4E">
      <w:pPr>
        <w:jc w:val="center"/>
        <w:rPr>
          <w:b/>
          <w:bCs/>
          <w:sz w:val="28"/>
          <w:szCs w:val="28"/>
          <w:u w:val="single"/>
        </w:rPr>
      </w:pPr>
      <w:r>
        <w:br w:type="page"/>
      </w:r>
      <w:r>
        <w:rPr>
          <w:b/>
          <w:bCs/>
          <w:sz w:val="28"/>
          <w:szCs w:val="28"/>
          <w:u w:val="single"/>
          <w:rtl/>
        </w:rPr>
        <w:lastRenderedPageBreak/>
        <w:t>פרק ד' - 'שם המערכת' – העיצוב</w:t>
      </w:r>
    </w:p>
    <w:p w:rsidR="00546D15" w:rsidRDefault="00546D15"/>
    <w:p w:rsidR="00546D15" w:rsidRDefault="00942D4E">
      <w:pPr>
        <w:pBdr>
          <w:top w:val="nil"/>
          <w:left w:val="nil"/>
          <w:bottom w:val="nil"/>
          <w:right w:val="nil"/>
          <w:between w:val="nil"/>
        </w:pBdr>
        <w:spacing w:after="0"/>
        <w:ind w:left="720"/>
        <w:rPr>
          <w:color w:val="000000"/>
          <w:sz w:val="28"/>
          <w:szCs w:val="28"/>
        </w:rPr>
      </w:pPr>
      <w:r>
        <w:rPr>
          <w:color w:val="000000"/>
          <w:sz w:val="28"/>
          <w:szCs w:val="28"/>
          <w:rtl/>
        </w:rPr>
        <w:t>תיאור הארכיטקטורה של המערכת המוצעת</w:t>
      </w:r>
    </w:p>
    <w:p w:rsidR="00546D15" w:rsidRDefault="00546D15">
      <w:pPr>
        <w:pBdr>
          <w:top w:val="nil"/>
          <w:left w:val="nil"/>
          <w:bottom w:val="nil"/>
          <w:right w:val="nil"/>
          <w:between w:val="nil"/>
        </w:pBdr>
        <w:spacing w:after="0"/>
        <w:ind w:left="720"/>
        <w:rPr>
          <w:color w:val="000000"/>
          <w:sz w:val="28"/>
          <w:szCs w:val="28"/>
        </w:rPr>
      </w:pPr>
    </w:p>
    <w:p w:rsidR="00546D15" w:rsidRDefault="00942D4E">
      <w:pPr>
        <w:pBdr>
          <w:top w:val="nil"/>
          <w:left w:val="nil"/>
          <w:bottom w:val="nil"/>
          <w:right w:val="nil"/>
          <w:between w:val="nil"/>
        </w:pBdr>
        <w:spacing w:after="0"/>
        <w:ind w:left="720"/>
        <w:rPr>
          <w:color w:val="000000"/>
        </w:rPr>
      </w:pPr>
      <w:r>
        <w:rPr>
          <w:color w:val="000000"/>
          <w:rtl/>
        </w:rPr>
        <w:t xml:space="preserve">המערכת תהיה שרת שיהיה מחשב בעל מערכת הפעלה של </w:t>
      </w:r>
      <w:r>
        <w:rPr>
          <w:color w:val="000000"/>
        </w:rPr>
        <w:t>WINDOWS</w:t>
      </w:r>
    </w:p>
    <w:p w:rsidR="00546D15" w:rsidRDefault="00942D4E">
      <w:pPr>
        <w:pBdr>
          <w:top w:val="nil"/>
          <w:left w:val="nil"/>
          <w:bottom w:val="nil"/>
          <w:right w:val="nil"/>
          <w:between w:val="nil"/>
        </w:pBdr>
        <w:spacing w:after="0"/>
        <w:ind w:left="720"/>
        <w:rPr>
          <w:color w:val="000000"/>
        </w:rPr>
      </w:pPr>
      <w:r>
        <w:rPr>
          <w:color w:val="000000"/>
          <w:rtl/>
        </w:rPr>
        <w:t xml:space="preserve">השרת מתקשר עם עמדת ההתקנה שגם הוא צריך להיות בעל מערכת הפעלה של </w:t>
      </w:r>
      <w:r>
        <w:rPr>
          <w:color w:val="000000"/>
        </w:rPr>
        <w:t>WINDOWS</w:t>
      </w:r>
      <w:r>
        <w:rPr>
          <w:color w:val="000000"/>
          <w:rtl/>
        </w:rPr>
        <w:t xml:space="preserve"> שם הלקוח מגיע ויכול להתקין את עצמו בפעם הראשונה אך הלקוח צריך להיות גם הוא בתקשורת עם השרת וגם הוא חייב להיות מחשב בעל מערכת הפעלה של </w:t>
      </w:r>
      <w:r>
        <w:rPr>
          <w:color w:val="000000"/>
        </w:rPr>
        <w:t>WINDOWS</w:t>
      </w:r>
      <w:r>
        <w:rPr>
          <w:color w:val="000000"/>
          <w:rtl/>
        </w:rPr>
        <w:t xml:space="preserve"> </w:t>
      </w:r>
      <w:proofErr w:type="spellStart"/>
      <w:r>
        <w:rPr>
          <w:color w:val="000000"/>
          <w:rtl/>
        </w:rPr>
        <w:t>וה</w:t>
      </w:r>
      <w:proofErr w:type="spellEnd"/>
      <w:r>
        <w:rPr>
          <w:color w:val="000000"/>
        </w:rPr>
        <w:t>USB</w:t>
      </w:r>
      <w:r>
        <w:rPr>
          <w:color w:val="000000"/>
          <w:rtl/>
        </w:rPr>
        <w:t xml:space="preserve"> בוא הוא משתמש חייב להיות </w:t>
      </w:r>
      <w:r>
        <w:rPr>
          <w:color w:val="000000"/>
        </w:rPr>
        <w:t>FAT</w:t>
      </w:r>
      <w:r>
        <w:rPr>
          <w:color w:val="000000"/>
          <w:rtl/>
        </w:rPr>
        <w:t xml:space="preserve">32 </w:t>
      </w:r>
    </w:p>
    <w:p w:rsidR="00546D15" w:rsidRDefault="00546D15">
      <w:pPr>
        <w:pBdr>
          <w:top w:val="nil"/>
          <w:left w:val="nil"/>
          <w:bottom w:val="nil"/>
          <w:right w:val="nil"/>
          <w:between w:val="nil"/>
        </w:pBdr>
        <w:spacing w:after="0"/>
        <w:ind w:left="720"/>
        <w:rPr>
          <w:color w:val="000000"/>
        </w:rPr>
      </w:pPr>
    </w:p>
    <w:p w:rsidR="00546D15" w:rsidRDefault="00942D4E">
      <w:pPr>
        <w:pBdr>
          <w:top w:val="nil"/>
          <w:left w:val="nil"/>
          <w:bottom w:val="nil"/>
          <w:right w:val="nil"/>
          <w:between w:val="nil"/>
        </w:pBdr>
        <w:spacing w:after="0"/>
        <w:ind w:left="720"/>
        <w:rPr>
          <w:color w:val="000000"/>
        </w:rPr>
      </w:pPr>
      <w:r>
        <w:rPr>
          <w:color w:val="000000"/>
          <w:rtl/>
        </w:rPr>
        <w:t>השרת מחשב מתקשר עם עמדת ההתקנה שהיא גם כן מחשב</w:t>
      </w:r>
    </w:p>
    <w:p w:rsidR="00546D15" w:rsidRDefault="00546D15">
      <w:pPr>
        <w:pBdr>
          <w:top w:val="nil"/>
          <w:left w:val="nil"/>
          <w:bottom w:val="nil"/>
          <w:right w:val="nil"/>
          <w:between w:val="nil"/>
        </w:pBdr>
        <w:spacing w:after="0"/>
        <w:ind w:left="720"/>
        <w:rPr>
          <w:color w:val="000000"/>
        </w:rPr>
      </w:pPr>
    </w:p>
    <w:p w:rsidR="00546D15" w:rsidRDefault="00942D4E">
      <w:pPr>
        <w:pBdr>
          <w:top w:val="nil"/>
          <w:left w:val="nil"/>
          <w:bottom w:val="nil"/>
          <w:right w:val="nil"/>
          <w:between w:val="nil"/>
        </w:pBdr>
        <w:spacing w:after="0"/>
        <w:ind w:left="720"/>
        <w:rPr>
          <w:color w:val="000000"/>
        </w:rPr>
      </w:pPr>
      <w:r>
        <w:rPr>
          <w:color w:val="000000"/>
          <w:rtl/>
        </w:rPr>
        <w:t xml:space="preserve">השרת מתקשר עם לקוח שהוא מחשב עם </w:t>
      </w:r>
      <w:r>
        <w:rPr>
          <w:color w:val="000000"/>
        </w:rPr>
        <w:t>USB</w:t>
      </w:r>
    </w:p>
    <w:p w:rsidR="00546D15" w:rsidRDefault="00942D4E">
      <w:pPr>
        <w:pBdr>
          <w:top w:val="nil"/>
          <w:left w:val="nil"/>
          <w:bottom w:val="nil"/>
          <w:right w:val="nil"/>
          <w:between w:val="nil"/>
        </w:pBdr>
        <w:spacing w:line="240" w:lineRule="auto"/>
        <w:ind w:left="360"/>
        <w:rPr>
          <w:color w:val="000000"/>
          <w:sz w:val="24"/>
          <w:szCs w:val="24"/>
        </w:rPr>
      </w:pPr>
      <w:r>
        <w:rPr>
          <w:noProof/>
          <w:color w:val="000000"/>
          <w:sz w:val="24"/>
          <w:szCs w:val="24"/>
        </w:rPr>
        <w:drawing>
          <wp:inline distT="0" distB="0" distL="0" distR="0">
            <wp:extent cx="5054424" cy="3008403"/>
            <wp:effectExtent l="0" t="0" r="0" b="0"/>
            <wp:docPr id="23" name="image16.jpg" descr="C:\Users\talmid\Downloads\מערכת שלמה_.jpg"/>
            <wp:cNvGraphicFramePr/>
            <a:graphic xmlns:a="http://schemas.openxmlformats.org/drawingml/2006/main">
              <a:graphicData uri="http://schemas.openxmlformats.org/drawingml/2006/picture">
                <pic:pic xmlns:pic="http://schemas.openxmlformats.org/drawingml/2006/picture">
                  <pic:nvPicPr>
                    <pic:cNvPr id="0" name="image16.jpg" descr="C:\Users\talmid\Downloads\מערכת שלמה_.jpg"/>
                    <pic:cNvPicPr preferRelativeResize="0"/>
                  </pic:nvPicPr>
                  <pic:blipFill>
                    <a:blip r:embed="rId8"/>
                    <a:srcRect/>
                    <a:stretch>
                      <a:fillRect/>
                    </a:stretch>
                  </pic:blipFill>
                  <pic:spPr>
                    <a:xfrm>
                      <a:off x="0" y="0"/>
                      <a:ext cx="5054424" cy="3008403"/>
                    </a:xfrm>
                    <a:prstGeom prst="rect">
                      <a:avLst/>
                    </a:prstGeom>
                    <a:ln/>
                  </pic:spPr>
                </pic:pic>
              </a:graphicData>
            </a:graphic>
          </wp:inline>
        </w:drawing>
      </w:r>
    </w:p>
    <w:p w:rsidR="00546D15" w:rsidRDefault="00546D15">
      <w:pPr>
        <w:pBdr>
          <w:top w:val="nil"/>
          <w:left w:val="nil"/>
          <w:bottom w:val="nil"/>
          <w:right w:val="nil"/>
          <w:between w:val="nil"/>
        </w:pBdr>
        <w:spacing w:after="0"/>
        <w:rPr>
          <w:color w:val="000000"/>
        </w:rPr>
      </w:pPr>
    </w:p>
    <w:p w:rsidR="00546D15" w:rsidRDefault="00942D4E">
      <w:pPr>
        <w:pBdr>
          <w:top w:val="nil"/>
          <w:left w:val="nil"/>
          <w:bottom w:val="nil"/>
          <w:right w:val="nil"/>
          <w:between w:val="nil"/>
        </w:pBdr>
        <w:spacing w:after="0"/>
        <w:ind w:left="720"/>
        <w:rPr>
          <w:color w:val="000000"/>
          <w:sz w:val="28"/>
          <w:szCs w:val="28"/>
        </w:rPr>
      </w:pPr>
      <w:r>
        <w:rPr>
          <w:color w:val="000000"/>
          <w:sz w:val="28"/>
          <w:szCs w:val="28"/>
          <w:rtl/>
        </w:rPr>
        <w:t>הטכנולוגיה הרלוונטית</w:t>
      </w:r>
    </w:p>
    <w:p w:rsidR="00546D15" w:rsidRDefault="00942D4E">
      <w:pPr>
        <w:numPr>
          <w:ilvl w:val="0"/>
          <w:numId w:val="1"/>
        </w:numPr>
        <w:pBdr>
          <w:top w:val="nil"/>
          <w:left w:val="nil"/>
          <w:bottom w:val="nil"/>
          <w:right w:val="nil"/>
          <w:between w:val="nil"/>
        </w:pBdr>
        <w:spacing w:after="0" w:line="240" w:lineRule="auto"/>
      </w:pPr>
      <w:r>
        <w:rPr>
          <w:color w:val="000000"/>
          <w:rtl/>
        </w:rPr>
        <w:t xml:space="preserve">פירוט ההחלטות שנלקחו בחשבון בעת בחירת הטכנולוגיה (שפת תכנות, מ"ה, תקשורת, תחומי </w:t>
      </w:r>
      <w:proofErr w:type="spellStart"/>
      <w:r>
        <w:rPr>
          <w:color w:val="000000"/>
          <w:rtl/>
        </w:rPr>
        <w:t>עיניין</w:t>
      </w:r>
      <w:proofErr w:type="spellEnd"/>
      <w:r>
        <w:rPr>
          <w:color w:val="000000"/>
          <w:rtl/>
        </w:rPr>
        <w:t>, ועוד...)</w:t>
      </w:r>
    </w:p>
    <w:p w:rsidR="00546D15" w:rsidRDefault="00546D15">
      <w:pPr>
        <w:pBdr>
          <w:top w:val="nil"/>
          <w:left w:val="nil"/>
          <w:bottom w:val="nil"/>
          <w:right w:val="nil"/>
          <w:between w:val="nil"/>
        </w:pBdr>
        <w:spacing w:after="0" w:line="240" w:lineRule="auto"/>
        <w:ind w:left="1080"/>
      </w:pPr>
    </w:p>
    <w:p w:rsidR="00546D15" w:rsidRDefault="00942D4E">
      <w:pPr>
        <w:pBdr>
          <w:top w:val="nil"/>
          <w:left w:val="nil"/>
          <w:bottom w:val="nil"/>
          <w:right w:val="nil"/>
          <w:between w:val="nil"/>
        </w:pBdr>
        <w:spacing w:after="0" w:line="240" w:lineRule="auto"/>
        <w:ind w:left="1080"/>
      </w:pPr>
      <w:r>
        <w:rPr>
          <w:rtl/>
        </w:rPr>
        <w:t xml:space="preserve">שפת התכנות שאני אשתמש בה היא </w:t>
      </w:r>
      <w:proofErr w:type="spellStart"/>
      <w:r>
        <w:rPr>
          <w:rtl/>
        </w:rPr>
        <w:t>פייטון</w:t>
      </w:r>
      <w:proofErr w:type="spellEnd"/>
      <w:r>
        <w:rPr>
          <w:rtl/>
        </w:rPr>
        <w:t xml:space="preserve"> ו</w:t>
      </w:r>
      <w:r>
        <w:t>SQL</w:t>
      </w:r>
      <w:r>
        <w:rPr>
          <w:rtl/>
        </w:rPr>
        <w:t xml:space="preserve"> מכיוון שבהם אני הכי מתורגל ואני צריך בסיס נתונים בשביל </w:t>
      </w:r>
      <w:proofErr w:type="spellStart"/>
      <w:r>
        <w:rPr>
          <w:rtl/>
        </w:rPr>
        <w:t>הפרוייקט</w:t>
      </w:r>
      <w:proofErr w:type="spellEnd"/>
      <w:r>
        <w:rPr>
          <w:rtl/>
        </w:rPr>
        <w:t>.</w:t>
      </w:r>
    </w:p>
    <w:p w:rsidR="00546D15" w:rsidRDefault="00942D4E">
      <w:pPr>
        <w:pBdr>
          <w:top w:val="nil"/>
          <w:left w:val="nil"/>
          <w:bottom w:val="nil"/>
          <w:right w:val="nil"/>
          <w:between w:val="nil"/>
        </w:pBdr>
        <w:spacing w:after="0" w:line="240" w:lineRule="auto"/>
        <w:ind w:left="1080"/>
      </w:pPr>
      <w:r>
        <w:rPr>
          <w:rtl/>
        </w:rPr>
        <w:t xml:space="preserve">התקשורת שתהיה לי תהיה תקשורת מבוססת </w:t>
      </w:r>
      <w:r>
        <w:t>SOKETS</w:t>
      </w:r>
      <w:r>
        <w:rPr>
          <w:rtl/>
        </w:rPr>
        <w:t xml:space="preserve"> המעבירים מידע בעזרת פרוטוקול </w:t>
      </w:r>
      <w:r>
        <w:t>TCP</w:t>
      </w:r>
      <w:r>
        <w:rPr>
          <w:rtl/>
        </w:rPr>
        <w:t xml:space="preserve"> מכיוון שכל הרעיון של </w:t>
      </w:r>
      <w:proofErr w:type="spellStart"/>
      <w:r>
        <w:rPr>
          <w:rtl/>
        </w:rPr>
        <w:t>הפרוייקט</w:t>
      </w:r>
      <w:proofErr w:type="spellEnd"/>
      <w:r>
        <w:rPr>
          <w:rtl/>
        </w:rPr>
        <w:t xml:space="preserve"> הוא הגנה ואמינות ואני רוצה שכל המידע יעזור כמו שצריך</w:t>
      </w:r>
    </w:p>
    <w:p w:rsidR="00546D15" w:rsidRDefault="00942D4E">
      <w:pPr>
        <w:pBdr>
          <w:top w:val="nil"/>
          <w:left w:val="nil"/>
          <w:bottom w:val="nil"/>
          <w:right w:val="nil"/>
          <w:between w:val="nil"/>
        </w:pBdr>
        <w:spacing w:after="0" w:line="240" w:lineRule="auto"/>
        <w:ind w:left="1080"/>
      </w:pPr>
      <w:r>
        <w:rPr>
          <w:rtl/>
        </w:rPr>
        <w:t xml:space="preserve">אני משתמש בפרויקט בהרבה </w:t>
      </w:r>
      <w:proofErr w:type="spellStart"/>
      <w:r>
        <w:rPr>
          <w:rtl/>
        </w:rPr>
        <w:t>הצפנות</w:t>
      </w:r>
      <w:proofErr w:type="spellEnd"/>
      <w:r>
        <w:rPr>
          <w:rtl/>
        </w:rPr>
        <w:t xml:space="preserve"> </w:t>
      </w:r>
      <w:proofErr w:type="spellStart"/>
      <w:r>
        <w:rPr>
          <w:rtl/>
        </w:rPr>
        <w:t>וההצפנות</w:t>
      </w:r>
      <w:proofErr w:type="spellEnd"/>
      <w:r>
        <w:rPr>
          <w:rtl/>
        </w:rPr>
        <w:t xml:space="preserve"> שאני אשתמש בהם יהיו </w:t>
      </w:r>
      <w:r>
        <w:t>AES</w:t>
      </w:r>
      <w:r>
        <w:rPr>
          <w:rtl/>
        </w:rPr>
        <w:t xml:space="preserve"> לשמות קבצים ולקבצים עצמם ולשמות משתמש אני אשתמש ב</w:t>
      </w:r>
      <w:r>
        <w:t>HASH</w:t>
      </w:r>
      <w:r>
        <w:rPr>
          <w:rtl/>
        </w:rPr>
        <w:t xml:space="preserve"> כדי להגן על המשתמש – המפתחות שלי יהיו אי סימטריות (</w:t>
      </w:r>
      <w:r>
        <w:t>RSA</w:t>
      </w:r>
      <w:r>
        <w:rPr>
          <w:rtl/>
        </w:rPr>
        <w:t>) אז ההצפנה תקרא הצפנה היברידית.</w:t>
      </w:r>
    </w:p>
    <w:p w:rsidR="00546D15" w:rsidRDefault="00942D4E">
      <w:pPr>
        <w:pBdr>
          <w:top w:val="nil"/>
          <w:left w:val="nil"/>
          <w:bottom w:val="nil"/>
          <w:right w:val="nil"/>
          <w:between w:val="nil"/>
        </w:pBdr>
        <w:spacing w:after="0" w:line="240" w:lineRule="auto"/>
        <w:ind w:left="1080"/>
      </w:pPr>
      <w:r>
        <w:rPr>
          <w:rtl/>
        </w:rPr>
        <w:t>שימוש במערכת ההפעלה של ה</w:t>
      </w:r>
      <w:r>
        <w:t>DOK</w:t>
      </w:r>
      <w:r>
        <w:rPr>
          <w:rtl/>
        </w:rPr>
        <w:t xml:space="preserve"> בעזרת </w:t>
      </w:r>
      <w:r>
        <w:t>FAT</w:t>
      </w:r>
      <w:r>
        <w:rPr>
          <w:rtl/>
        </w:rPr>
        <w:t xml:space="preserve">32 </w:t>
      </w:r>
    </w:p>
    <w:p w:rsidR="00546D15" w:rsidRDefault="00546D15">
      <w:pPr>
        <w:pBdr>
          <w:top w:val="nil"/>
          <w:left w:val="nil"/>
          <w:bottom w:val="nil"/>
          <w:right w:val="nil"/>
          <w:between w:val="nil"/>
        </w:pBdr>
        <w:spacing w:after="0" w:line="240" w:lineRule="auto"/>
        <w:ind w:left="1080"/>
      </w:pPr>
    </w:p>
    <w:p w:rsidR="00546D15" w:rsidRDefault="00942D4E">
      <w:pPr>
        <w:pBdr>
          <w:top w:val="nil"/>
          <w:left w:val="nil"/>
          <w:bottom w:val="nil"/>
          <w:right w:val="nil"/>
          <w:between w:val="nil"/>
        </w:pBdr>
        <w:spacing w:after="0"/>
        <w:ind w:left="720"/>
        <w:rPr>
          <w:color w:val="000000"/>
          <w:sz w:val="28"/>
          <w:szCs w:val="28"/>
        </w:rPr>
      </w:pPr>
      <w:r>
        <w:rPr>
          <w:color w:val="000000"/>
          <w:sz w:val="28"/>
          <w:szCs w:val="28"/>
          <w:rtl/>
        </w:rPr>
        <w:lastRenderedPageBreak/>
        <w:t xml:space="preserve">תיאור מודולים בהם נעשה שימוש </w:t>
      </w:r>
    </w:p>
    <w:p w:rsidR="00546D15" w:rsidRDefault="00942D4E">
      <w:pPr>
        <w:pBdr>
          <w:top w:val="nil"/>
          <w:left w:val="nil"/>
          <w:bottom w:val="nil"/>
          <w:right w:val="nil"/>
          <w:between w:val="nil"/>
        </w:pBdr>
        <w:spacing w:after="0"/>
        <w:ind w:left="720"/>
      </w:pPr>
      <w:bookmarkStart w:id="25" w:name="_heading=h.2mlzw0g2fswb" w:colFirst="0" w:colLast="0"/>
      <w:bookmarkEnd w:id="25"/>
      <w:r>
        <w:rPr>
          <w:noProof/>
        </w:rPr>
        <w:drawing>
          <wp:inline distT="0" distB="0" distL="0" distR="0">
            <wp:extent cx="4345861" cy="2832498"/>
            <wp:effectExtent l="0" t="0" r="0" b="0"/>
            <wp:docPr id="2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4345861" cy="2832498"/>
                    </a:xfrm>
                    <a:prstGeom prst="rect">
                      <a:avLst/>
                    </a:prstGeom>
                    <a:ln/>
                  </pic:spPr>
                </pic:pic>
              </a:graphicData>
            </a:graphic>
          </wp:inline>
        </w:drawing>
      </w:r>
      <w:r>
        <w:rPr>
          <w:noProof/>
        </w:rPr>
        <w:drawing>
          <wp:inline distT="0" distB="0" distL="0" distR="0">
            <wp:extent cx="4421476" cy="2724173"/>
            <wp:effectExtent l="0" t="0" r="0" b="0"/>
            <wp:docPr id="2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4421476" cy="2724173"/>
                    </a:xfrm>
                    <a:prstGeom prst="rect">
                      <a:avLst/>
                    </a:prstGeom>
                    <a:ln/>
                  </pic:spPr>
                </pic:pic>
              </a:graphicData>
            </a:graphic>
          </wp:inline>
        </w:drawing>
      </w:r>
      <w:r>
        <w:rPr>
          <w:noProof/>
        </w:rPr>
        <w:drawing>
          <wp:inline distT="0" distB="0" distL="0" distR="0">
            <wp:extent cx="2200275" cy="2876550"/>
            <wp:effectExtent l="0" t="0" r="0" b="0"/>
            <wp:docPr id="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2200275" cy="2876550"/>
                    </a:xfrm>
                    <a:prstGeom prst="rect">
                      <a:avLst/>
                    </a:prstGeom>
                    <a:ln/>
                  </pic:spPr>
                </pic:pic>
              </a:graphicData>
            </a:graphic>
          </wp:inline>
        </w:drawing>
      </w:r>
      <w:r>
        <w:rPr>
          <w:noProof/>
        </w:rPr>
        <w:lastRenderedPageBreak/>
        <w:drawing>
          <wp:inline distT="0" distB="0" distL="0" distR="0">
            <wp:extent cx="3991476" cy="2442104"/>
            <wp:effectExtent l="0" t="0" r="0" b="0"/>
            <wp:docPr id="2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3991476" cy="2442104"/>
                    </a:xfrm>
                    <a:prstGeom prst="rect">
                      <a:avLst/>
                    </a:prstGeom>
                    <a:ln/>
                  </pic:spPr>
                </pic:pic>
              </a:graphicData>
            </a:graphic>
          </wp:inline>
        </w:drawing>
      </w:r>
      <w:r>
        <w:rPr>
          <w:noProof/>
        </w:rPr>
        <w:drawing>
          <wp:inline distT="0" distB="0" distL="0" distR="0">
            <wp:extent cx="4047902" cy="3001506"/>
            <wp:effectExtent l="0" t="0" r="0" b="0"/>
            <wp:docPr id="2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4047902" cy="3001506"/>
                    </a:xfrm>
                    <a:prstGeom prst="rect">
                      <a:avLst/>
                    </a:prstGeom>
                    <a:ln/>
                  </pic:spPr>
                </pic:pic>
              </a:graphicData>
            </a:graphic>
          </wp:inline>
        </w:drawing>
      </w:r>
      <w:r>
        <w:rPr>
          <w:noProof/>
        </w:rPr>
        <w:drawing>
          <wp:inline distT="0" distB="0" distL="0" distR="0">
            <wp:extent cx="4048378" cy="3139558"/>
            <wp:effectExtent l="0" t="0" r="0" b="0"/>
            <wp:docPr id="2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4048378" cy="3139558"/>
                    </a:xfrm>
                    <a:prstGeom prst="rect">
                      <a:avLst/>
                    </a:prstGeom>
                    <a:ln/>
                  </pic:spPr>
                </pic:pic>
              </a:graphicData>
            </a:graphic>
          </wp:inline>
        </w:drawing>
      </w:r>
      <w:r>
        <w:rPr>
          <w:noProof/>
        </w:rPr>
        <w:lastRenderedPageBreak/>
        <w:drawing>
          <wp:inline distT="0" distB="0" distL="0" distR="0">
            <wp:extent cx="4323571" cy="2844454"/>
            <wp:effectExtent l="0" t="0" r="0" b="0"/>
            <wp:docPr id="3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4323571" cy="2844454"/>
                    </a:xfrm>
                    <a:prstGeom prst="rect">
                      <a:avLst/>
                    </a:prstGeom>
                    <a:ln/>
                  </pic:spPr>
                </pic:pic>
              </a:graphicData>
            </a:graphic>
          </wp:inline>
        </w:drawing>
      </w:r>
      <w:r>
        <w:rPr>
          <w:noProof/>
        </w:rPr>
        <w:drawing>
          <wp:inline distT="0" distB="0" distL="0" distR="0">
            <wp:extent cx="3473354" cy="3049335"/>
            <wp:effectExtent l="0" t="0" r="0" b="0"/>
            <wp:docPr id="3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3473354" cy="3049335"/>
                    </a:xfrm>
                    <a:prstGeom prst="rect">
                      <a:avLst/>
                    </a:prstGeom>
                    <a:ln/>
                  </pic:spPr>
                </pic:pic>
              </a:graphicData>
            </a:graphic>
          </wp:inline>
        </w:drawing>
      </w:r>
      <w:r>
        <w:rPr>
          <w:noProof/>
        </w:rPr>
        <w:lastRenderedPageBreak/>
        <w:drawing>
          <wp:inline distT="0" distB="0" distL="0" distR="0">
            <wp:extent cx="2409825" cy="3500479"/>
            <wp:effectExtent l="0" t="0" r="0" b="0"/>
            <wp:docPr id="3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2409825" cy="3500479"/>
                    </a:xfrm>
                    <a:prstGeom prst="rect">
                      <a:avLst/>
                    </a:prstGeom>
                    <a:ln/>
                  </pic:spPr>
                </pic:pic>
              </a:graphicData>
            </a:graphic>
          </wp:inline>
        </w:drawing>
      </w:r>
      <w:r>
        <w:rPr>
          <w:noProof/>
        </w:rPr>
        <w:drawing>
          <wp:inline distT="0" distB="0" distL="0" distR="0">
            <wp:extent cx="3641103" cy="3023498"/>
            <wp:effectExtent l="0" t="0" r="0" b="0"/>
            <wp:docPr id="3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3641103" cy="3023498"/>
                    </a:xfrm>
                    <a:prstGeom prst="rect">
                      <a:avLst/>
                    </a:prstGeom>
                    <a:ln/>
                  </pic:spPr>
                </pic:pic>
              </a:graphicData>
            </a:graphic>
          </wp:inline>
        </w:drawing>
      </w:r>
      <w:r>
        <w:rPr>
          <w:noProof/>
        </w:rPr>
        <w:lastRenderedPageBreak/>
        <w:drawing>
          <wp:inline distT="0" distB="0" distL="0" distR="0">
            <wp:extent cx="3748566" cy="2907051"/>
            <wp:effectExtent l="0" t="0" r="0" b="0"/>
            <wp:docPr id="3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3748566" cy="2907051"/>
                    </a:xfrm>
                    <a:prstGeom prst="rect">
                      <a:avLst/>
                    </a:prstGeom>
                    <a:ln/>
                  </pic:spPr>
                </pic:pic>
              </a:graphicData>
            </a:graphic>
          </wp:inline>
        </w:drawing>
      </w:r>
    </w:p>
    <w:p w:rsidR="00546D15" w:rsidRDefault="00546D15">
      <w:pPr>
        <w:pBdr>
          <w:top w:val="nil"/>
          <w:left w:val="nil"/>
          <w:bottom w:val="nil"/>
          <w:right w:val="nil"/>
          <w:between w:val="nil"/>
        </w:pBdr>
        <w:spacing w:after="0" w:line="240" w:lineRule="auto"/>
      </w:pPr>
    </w:p>
    <w:p w:rsidR="00546D15" w:rsidRDefault="00546D15">
      <w:pPr>
        <w:pBdr>
          <w:top w:val="nil"/>
          <w:left w:val="nil"/>
          <w:bottom w:val="nil"/>
          <w:right w:val="nil"/>
          <w:between w:val="nil"/>
        </w:pBdr>
        <w:spacing w:after="0"/>
      </w:pPr>
    </w:p>
    <w:p w:rsidR="00546D15" w:rsidRDefault="00942D4E">
      <w:pPr>
        <w:pBdr>
          <w:top w:val="nil"/>
          <w:left w:val="nil"/>
          <w:bottom w:val="nil"/>
          <w:right w:val="nil"/>
          <w:between w:val="nil"/>
        </w:pBdr>
        <w:spacing w:after="0"/>
        <w:rPr>
          <w:b/>
          <w:bCs/>
          <w:sz w:val="28"/>
          <w:szCs w:val="28"/>
          <w:u w:val="single"/>
        </w:rPr>
      </w:pPr>
      <w:r>
        <w:rPr>
          <w:b/>
          <w:bCs/>
          <w:sz w:val="28"/>
          <w:szCs w:val="28"/>
          <w:u w:val="single"/>
          <w:rtl/>
        </w:rPr>
        <w:t>מודלים:</w:t>
      </w:r>
    </w:p>
    <w:tbl>
      <w:tblPr>
        <w:tblStyle w:val="aff9"/>
        <w:bidiVisual/>
        <w:tblW w:w="829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40"/>
        <w:gridCol w:w="2055"/>
      </w:tblGrid>
      <w:tr w:rsidR="00546D15">
        <w:tc>
          <w:tcPr>
            <w:tcW w:w="6240" w:type="dxa"/>
          </w:tcPr>
          <w:p w:rsidR="00546D15" w:rsidRDefault="00942D4E">
            <w:r>
              <w:rPr>
                <w:rtl/>
              </w:rPr>
              <w:t xml:space="preserve">לטובת </w:t>
            </w:r>
          </w:p>
        </w:tc>
        <w:tc>
          <w:tcPr>
            <w:tcW w:w="2055" w:type="dxa"/>
          </w:tcPr>
          <w:p w:rsidR="00546D15" w:rsidRDefault="00942D4E">
            <w:r>
              <w:rPr>
                <w:rtl/>
              </w:rPr>
              <w:t>שם המודל</w:t>
            </w:r>
          </w:p>
        </w:tc>
      </w:tr>
      <w:tr w:rsidR="00546D15">
        <w:tc>
          <w:tcPr>
            <w:tcW w:w="6240" w:type="dxa"/>
          </w:tcPr>
          <w:p w:rsidR="00546D15" w:rsidRDefault="00942D4E">
            <w:r>
              <w:rPr>
                <w:rtl/>
              </w:rPr>
              <w:t xml:space="preserve">לשימוש בתקשורת בעצמאות </w:t>
            </w:r>
            <w:proofErr w:type="spellStart"/>
            <w:r>
              <w:rPr>
                <w:rtl/>
              </w:rPr>
              <w:t>סוקטים</w:t>
            </w:r>
            <w:proofErr w:type="spellEnd"/>
            <w:r>
              <w:rPr>
                <w:rtl/>
              </w:rPr>
              <w:t xml:space="preserve"> </w:t>
            </w:r>
          </w:p>
        </w:tc>
        <w:tc>
          <w:tcPr>
            <w:tcW w:w="2055" w:type="dxa"/>
          </w:tcPr>
          <w:p w:rsidR="00546D15" w:rsidRDefault="00942D4E">
            <w:r>
              <w:t>Socket</w:t>
            </w:r>
          </w:p>
        </w:tc>
      </w:tr>
      <w:tr w:rsidR="00546D15">
        <w:tc>
          <w:tcPr>
            <w:tcW w:w="6240" w:type="dxa"/>
          </w:tcPr>
          <w:p w:rsidR="00546D15" w:rsidRDefault="00942D4E">
            <w:r>
              <w:rPr>
                <w:rtl/>
              </w:rPr>
              <w:t>ניהול קבצים ומערכת הפעלה</w:t>
            </w:r>
          </w:p>
        </w:tc>
        <w:tc>
          <w:tcPr>
            <w:tcW w:w="2055" w:type="dxa"/>
          </w:tcPr>
          <w:p w:rsidR="00546D15" w:rsidRPr="00DB063A" w:rsidRDefault="00942D4E">
            <w:pPr>
              <w:rPr>
                <w:rFonts w:cstheme="minorBidi" w:hint="cs"/>
                <w:rtl/>
                <w:rPrChange w:id="26" w:author="talmid" w:date="2026-01-08T12:16:00Z">
                  <w:rPr/>
                </w:rPrChange>
              </w:rPr>
            </w:pPr>
            <w:proofErr w:type="spellStart"/>
            <w:r>
              <w:t>os</w:t>
            </w:r>
            <w:proofErr w:type="spellEnd"/>
          </w:p>
        </w:tc>
      </w:tr>
      <w:tr w:rsidR="00546D15">
        <w:tc>
          <w:tcPr>
            <w:tcW w:w="6240" w:type="dxa"/>
          </w:tcPr>
          <w:p w:rsidR="00546D15" w:rsidRDefault="00942D4E">
            <w:r>
              <w:rPr>
                <w:rtl/>
              </w:rPr>
              <w:t xml:space="preserve">ניהול מספר </w:t>
            </w:r>
            <w:proofErr w:type="spellStart"/>
            <w:r>
              <w:rPr>
                <w:rtl/>
              </w:rPr>
              <w:t>תקשורות</w:t>
            </w:r>
            <w:proofErr w:type="spellEnd"/>
            <w:r>
              <w:rPr>
                <w:rtl/>
              </w:rPr>
              <w:t xml:space="preserve"> במקביל</w:t>
            </w:r>
          </w:p>
        </w:tc>
        <w:tc>
          <w:tcPr>
            <w:tcW w:w="2055" w:type="dxa"/>
          </w:tcPr>
          <w:p w:rsidR="00546D15" w:rsidRDefault="00942D4E">
            <w:r>
              <w:t>select</w:t>
            </w:r>
          </w:p>
        </w:tc>
      </w:tr>
      <w:tr w:rsidR="00546D15">
        <w:tc>
          <w:tcPr>
            <w:tcW w:w="6240" w:type="dxa"/>
          </w:tcPr>
          <w:p w:rsidR="00546D15" w:rsidRDefault="00942D4E">
            <w:r>
              <w:rPr>
                <w:rtl/>
              </w:rPr>
              <w:t>הצפנת מידע סימטרית מהירה</w:t>
            </w:r>
          </w:p>
        </w:tc>
        <w:tc>
          <w:tcPr>
            <w:tcW w:w="2055" w:type="dxa"/>
          </w:tcPr>
          <w:p w:rsidR="00546D15" w:rsidRDefault="00942D4E">
            <w:proofErr w:type="spellStart"/>
            <w:r>
              <w:t>Aes</w:t>
            </w:r>
            <w:proofErr w:type="spellEnd"/>
          </w:p>
        </w:tc>
      </w:tr>
      <w:tr w:rsidR="00546D15">
        <w:tc>
          <w:tcPr>
            <w:tcW w:w="6240" w:type="dxa"/>
          </w:tcPr>
          <w:p w:rsidR="00546D15" w:rsidRDefault="00942D4E">
            <w:r>
              <w:rPr>
                <w:rtl/>
              </w:rPr>
              <w:t>לטובת המפתחות</w:t>
            </w:r>
          </w:p>
        </w:tc>
        <w:tc>
          <w:tcPr>
            <w:tcW w:w="2055" w:type="dxa"/>
          </w:tcPr>
          <w:p w:rsidR="00546D15" w:rsidRDefault="00942D4E">
            <w:proofErr w:type="spellStart"/>
            <w:r>
              <w:t>Rsa</w:t>
            </w:r>
            <w:proofErr w:type="spellEnd"/>
          </w:p>
        </w:tc>
      </w:tr>
      <w:tr w:rsidR="00546D15">
        <w:tc>
          <w:tcPr>
            <w:tcW w:w="6240" w:type="dxa"/>
          </w:tcPr>
          <w:p w:rsidR="00546D15" w:rsidRDefault="00942D4E">
            <w:r>
              <w:rPr>
                <w:rtl/>
              </w:rPr>
              <w:t xml:space="preserve">יצירת חתימה דיגיטלית מאובטחת של הסיסמאות </w:t>
            </w:r>
          </w:p>
        </w:tc>
        <w:tc>
          <w:tcPr>
            <w:tcW w:w="2055" w:type="dxa"/>
          </w:tcPr>
          <w:p w:rsidR="00546D15" w:rsidRDefault="00942D4E">
            <w:r>
              <w:t>SHA256</w:t>
            </w:r>
          </w:p>
        </w:tc>
      </w:tr>
      <w:tr w:rsidR="00546D15">
        <w:tc>
          <w:tcPr>
            <w:tcW w:w="6240" w:type="dxa"/>
          </w:tcPr>
          <w:p w:rsidR="00546D15" w:rsidRDefault="00942D4E">
            <w:r>
              <w:rPr>
                <w:rtl/>
              </w:rPr>
              <w:t xml:space="preserve">השלמת מידע לאורך תקין - </w:t>
            </w:r>
            <w:proofErr w:type="spellStart"/>
            <w:r>
              <w:rPr>
                <w:rtl/>
              </w:rPr>
              <w:t>הצפנות</w:t>
            </w:r>
            <w:proofErr w:type="spellEnd"/>
          </w:p>
        </w:tc>
        <w:tc>
          <w:tcPr>
            <w:tcW w:w="2055" w:type="dxa"/>
          </w:tcPr>
          <w:p w:rsidR="00546D15" w:rsidRDefault="00942D4E">
            <w:r>
              <w:t>padding</w:t>
            </w:r>
          </w:p>
        </w:tc>
      </w:tr>
      <w:tr w:rsidR="00546D15">
        <w:tc>
          <w:tcPr>
            <w:tcW w:w="6240" w:type="dxa"/>
          </w:tcPr>
          <w:p w:rsidR="00546D15" w:rsidRPr="006A49F3" w:rsidRDefault="00942D4E">
            <w:pPr>
              <w:rPr>
                <w:rFonts w:cstheme="minorBidi" w:hint="cs"/>
                <w:rtl/>
                <w:lang w:val="en-US"/>
                <w:rPrChange w:id="27" w:author="talmid" w:date="2026-01-08T12:49:00Z">
                  <w:rPr/>
                </w:rPrChange>
              </w:rPr>
            </w:pPr>
            <w:del w:id="28" w:author="talmid" w:date="2026-01-08T12:39:00Z">
              <w:r w:rsidDel="00E73442">
                <w:rPr>
                  <w:rtl/>
                </w:rPr>
                <w:delText>הצגת חלונות הודעה למשתמש - לצורך ה</w:delText>
              </w:r>
              <w:r w:rsidDel="00E73442">
                <w:delText>FILE EXPLORER</w:delText>
              </w:r>
            </w:del>
            <w:ins w:id="29" w:author="talmid" w:date="2026-01-08T12:49:00Z">
              <w:r w:rsidR="006A49F3">
                <w:rPr>
                  <w:rFonts w:cstheme="minorBidi" w:hint="cs"/>
                  <w:rtl/>
                  <w:lang w:val="en-US"/>
                </w:rPr>
                <w:t xml:space="preserve">לטובת מימוש הגרפיקה </w:t>
              </w:r>
              <w:proofErr w:type="spellStart"/>
              <w:r w:rsidR="006A49F3">
                <w:rPr>
                  <w:rFonts w:cstheme="minorBidi" w:hint="cs"/>
                  <w:rtl/>
                  <w:lang w:val="en-US"/>
                </w:rPr>
                <w:t>בפרוייקט</w:t>
              </w:r>
            </w:ins>
            <w:proofErr w:type="spellEnd"/>
          </w:p>
        </w:tc>
        <w:tc>
          <w:tcPr>
            <w:tcW w:w="2055" w:type="dxa"/>
          </w:tcPr>
          <w:p w:rsidR="00546D15" w:rsidRDefault="00E73442">
            <w:proofErr w:type="spellStart"/>
            <w:ins w:id="30" w:author="talmid" w:date="2026-01-08T12:39:00Z">
              <w:r>
                <w:rPr>
                  <w:lang w:val="en-GB"/>
                </w:rPr>
                <w:t>wxPython</w:t>
              </w:r>
            </w:ins>
            <w:proofErr w:type="spellEnd"/>
            <w:del w:id="31" w:author="talmid" w:date="2026-01-08T12:39:00Z">
              <w:r w:rsidR="00942D4E" w:rsidDel="00C16EFC">
                <w:delText>messagebox</w:delText>
              </w:r>
            </w:del>
          </w:p>
        </w:tc>
      </w:tr>
      <w:tr w:rsidR="00E46E60">
        <w:trPr>
          <w:ins w:id="32" w:author="talmid" w:date="2026-01-08T12:39:00Z"/>
        </w:trPr>
        <w:tc>
          <w:tcPr>
            <w:tcW w:w="6240" w:type="dxa"/>
          </w:tcPr>
          <w:p w:rsidR="00E46E60" w:rsidRPr="00E46E60" w:rsidDel="00E73442" w:rsidRDefault="00E46E60">
            <w:pPr>
              <w:rPr>
                <w:ins w:id="33" w:author="talmid" w:date="2026-01-08T12:39:00Z"/>
                <w:rFonts w:cstheme="minorBidi" w:hint="cs"/>
                <w:rtl/>
                <w:rPrChange w:id="34" w:author="talmid" w:date="2026-01-08T12:40:00Z">
                  <w:rPr>
                    <w:ins w:id="35" w:author="talmid" w:date="2026-01-08T12:39:00Z"/>
                    <w:rtl/>
                  </w:rPr>
                </w:rPrChange>
              </w:rPr>
            </w:pPr>
            <w:ins w:id="36" w:author="talmid" w:date="2026-01-08T12:41:00Z">
              <w:r>
                <w:rPr>
                  <w:rFonts w:cstheme="minorBidi" w:hint="cs"/>
                  <w:rtl/>
                </w:rPr>
                <w:t>נותן גישה לכל הקבצים ב</w:t>
              </w:r>
              <w:r>
                <w:rPr>
                  <w:rFonts w:cstheme="minorBidi" w:hint="cs"/>
                </w:rPr>
                <w:t>FILE EXPLORER</w:t>
              </w:r>
              <w:r>
                <w:rPr>
                  <w:rFonts w:cstheme="minorBidi" w:hint="cs"/>
                  <w:rtl/>
                </w:rPr>
                <w:t xml:space="preserve"> המקורי</w:t>
              </w:r>
            </w:ins>
          </w:p>
        </w:tc>
        <w:tc>
          <w:tcPr>
            <w:tcW w:w="2055" w:type="dxa"/>
          </w:tcPr>
          <w:p w:rsidR="00E46E60" w:rsidRPr="00E46E60" w:rsidRDefault="00E46E60">
            <w:pPr>
              <w:rPr>
                <w:ins w:id="37" w:author="talmid" w:date="2026-01-08T12:39:00Z"/>
                <w:rFonts w:asciiTheme="minorHAnsi" w:hAnsiTheme="minorHAnsi" w:cstheme="minorBidi"/>
                <w:rtl/>
                <w:lang w:val="en-GB"/>
                <w:rPrChange w:id="38" w:author="talmid" w:date="2026-01-08T12:40:00Z">
                  <w:rPr>
                    <w:ins w:id="39" w:author="talmid" w:date="2026-01-08T12:39:00Z"/>
                    <w:lang w:val="en-GB"/>
                  </w:rPr>
                </w:rPrChange>
              </w:rPr>
            </w:pPr>
            <w:proofErr w:type="spellStart"/>
            <w:ins w:id="40" w:author="talmid" w:date="2026-01-08T12:40:00Z">
              <w:r w:rsidRPr="00E46E60">
                <w:rPr>
                  <w:rFonts w:asciiTheme="minorHAnsi" w:eastAsia="Times New Roman" w:hAnsiTheme="minorHAnsi" w:cs="Courier New"/>
                  <w:lang w:val="en-US"/>
                  <w:rPrChange w:id="41" w:author="talmid" w:date="2026-01-08T12:40:00Z">
                    <w:rPr>
                      <w:rFonts w:ascii="Courier New" w:eastAsia="Times New Roman" w:hAnsi="Courier New" w:cs="Courier New"/>
                      <w:color w:val="BCBEC4"/>
                      <w:sz w:val="20"/>
                      <w:szCs w:val="20"/>
                      <w:lang w:val="en-US"/>
                    </w:rPr>
                  </w:rPrChange>
                </w:rPr>
                <w:t>psutil</w:t>
              </w:r>
              <w:proofErr w:type="spellEnd"/>
              <w:r w:rsidRPr="00E46E60">
                <w:rPr>
                  <w:rFonts w:asciiTheme="minorHAnsi" w:eastAsia="Times New Roman" w:hAnsiTheme="minorHAnsi" w:cs="Courier New"/>
                  <w:rtl/>
                  <w:lang w:val="en-US"/>
                  <w:rPrChange w:id="42" w:author="talmid" w:date="2026-01-08T12:40:00Z">
                    <w:rPr>
                      <w:rFonts w:ascii="Courier New" w:eastAsia="Times New Roman" w:hAnsi="Courier New" w:cs="Courier New" w:hint="cs"/>
                      <w:color w:val="BCBEC4"/>
                      <w:sz w:val="20"/>
                      <w:szCs w:val="20"/>
                      <w:rtl/>
                      <w:lang w:val="en-US"/>
                    </w:rPr>
                  </w:rPrChange>
                </w:rPr>
                <w:t xml:space="preserve"> </w:t>
              </w:r>
            </w:ins>
          </w:p>
        </w:tc>
      </w:tr>
      <w:tr w:rsidR="00546D15">
        <w:tc>
          <w:tcPr>
            <w:tcW w:w="6240" w:type="dxa"/>
          </w:tcPr>
          <w:p w:rsidR="00546D15" w:rsidRDefault="00942D4E">
            <w:r>
              <w:rPr>
                <w:rtl/>
              </w:rPr>
              <w:t xml:space="preserve">לטובת עזרה של שילוב המפתחות עם ההצפנה </w:t>
            </w:r>
          </w:p>
        </w:tc>
        <w:tc>
          <w:tcPr>
            <w:tcW w:w="2055" w:type="dxa"/>
          </w:tcPr>
          <w:p w:rsidR="00546D15" w:rsidRDefault="00942D4E">
            <w:proofErr w:type="spellStart"/>
            <w:r>
              <w:t>fernt</w:t>
            </w:r>
            <w:proofErr w:type="spellEnd"/>
          </w:p>
        </w:tc>
      </w:tr>
      <w:tr w:rsidR="00546D15">
        <w:tc>
          <w:tcPr>
            <w:tcW w:w="6240" w:type="dxa"/>
          </w:tcPr>
          <w:p w:rsidR="00546D15" w:rsidRDefault="00942D4E">
            <w:r>
              <w:rPr>
                <w:rtl/>
              </w:rPr>
              <w:t>יצירת מספרים וערכים אקראיים</w:t>
            </w:r>
          </w:p>
        </w:tc>
        <w:tc>
          <w:tcPr>
            <w:tcW w:w="2055" w:type="dxa"/>
          </w:tcPr>
          <w:p w:rsidR="00546D15" w:rsidRDefault="00942D4E">
            <w:r>
              <w:t>random</w:t>
            </w:r>
          </w:p>
        </w:tc>
      </w:tr>
      <w:tr w:rsidR="00546D15">
        <w:tc>
          <w:tcPr>
            <w:tcW w:w="6240" w:type="dxa"/>
          </w:tcPr>
          <w:p w:rsidR="00546D15" w:rsidRDefault="00942D4E">
            <w:r>
              <w:rPr>
                <w:rtl/>
              </w:rPr>
              <w:t xml:space="preserve">ניהול זמן והשהיית </w:t>
            </w:r>
            <w:proofErr w:type="spellStart"/>
            <w:r>
              <w:rPr>
                <w:rtl/>
              </w:rPr>
              <w:t>תוכנית</w:t>
            </w:r>
            <w:proofErr w:type="spellEnd"/>
          </w:p>
        </w:tc>
        <w:tc>
          <w:tcPr>
            <w:tcW w:w="2055" w:type="dxa"/>
          </w:tcPr>
          <w:p w:rsidR="00546D15" w:rsidRDefault="00942D4E">
            <w:r>
              <w:t>time</w:t>
            </w:r>
          </w:p>
        </w:tc>
      </w:tr>
      <w:tr w:rsidR="00546D15">
        <w:tc>
          <w:tcPr>
            <w:tcW w:w="6240" w:type="dxa"/>
          </w:tcPr>
          <w:p w:rsidR="00546D15" w:rsidRDefault="00942D4E">
            <w:r>
              <w:rPr>
                <w:rtl/>
              </w:rPr>
              <w:t>ניהול תורים של נתונים לטובת התקשורת</w:t>
            </w:r>
          </w:p>
        </w:tc>
        <w:tc>
          <w:tcPr>
            <w:tcW w:w="2055" w:type="dxa"/>
          </w:tcPr>
          <w:p w:rsidR="00546D15" w:rsidRDefault="00942D4E">
            <w:r>
              <w:t>queue</w:t>
            </w:r>
          </w:p>
        </w:tc>
      </w:tr>
      <w:tr w:rsidR="00546D15">
        <w:tc>
          <w:tcPr>
            <w:tcW w:w="6240" w:type="dxa"/>
          </w:tcPr>
          <w:p w:rsidR="00546D15" w:rsidRDefault="00942D4E">
            <w:r>
              <w:rPr>
                <w:rtl/>
              </w:rPr>
              <w:t>הרצת מספר משימות במקביל</w:t>
            </w:r>
          </w:p>
        </w:tc>
        <w:tc>
          <w:tcPr>
            <w:tcW w:w="2055" w:type="dxa"/>
          </w:tcPr>
          <w:p w:rsidR="00546D15" w:rsidRDefault="00942D4E">
            <w:r>
              <w:t>threading</w:t>
            </w:r>
          </w:p>
        </w:tc>
      </w:tr>
      <w:tr w:rsidR="00546D15">
        <w:tc>
          <w:tcPr>
            <w:tcW w:w="6240" w:type="dxa"/>
          </w:tcPr>
          <w:p w:rsidR="00546D15" w:rsidRDefault="00942D4E">
            <w:r>
              <w:rPr>
                <w:rtl/>
              </w:rPr>
              <w:t xml:space="preserve">הרצת </w:t>
            </w:r>
            <w:proofErr w:type="spellStart"/>
            <w:r>
              <w:rPr>
                <w:rtl/>
              </w:rPr>
              <w:t>תוכניות</w:t>
            </w:r>
            <w:proofErr w:type="spellEnd"/>
            <w:r>
              <w:rPr>
                <w:rtl/>
              </w:rPr>
              <w:t xml:space="preserve"> ופקודות חיצוניות</w:t>
            </w:r>
          </w:p>
        </w:tc>
        <w:tc>
          <w:tcPr>
            <w:tcW w:w="2055" w:type="dxa"/>
          </w:tcPr>
          <w:p w:rsidR="00546D15" w:rsidRDefault="00942D4E">
            <w:r>
              <w:t>subprocess</w:t>
            </w:r>
          </w:p>
        </w:tc>
      </w:tr>
      <w:tr w:rsidR="00546D15" w:rsidDel="00E73442">
        <w:trPr>
          <w:del w:id="43" w:author="talmid" w:date="2026-01-08T12:39:00Z"/>
        </w:trPr>
        <w:tc>
          <w:tcPr>
            <w:tcW w:w="6240" w:type="dxa"/>
          </w:tcPr>
          <w:p w:rsidR="00546D15" w:rsidDel="00E73442" w:rsidRDefault="00942D4E">
            <w:pPr>
              <w:rPr>
                <w:del w:id="44" w:author="talmid" w:date="2026-01-08T12:39:00Z"/>
              </w:rPr>
            </w:pPr>
            <w:del w:id="45" w:author="talmid" w:date="2026-01-08T12:39:00Z">
              <w:r w:rsidDel="00E73442">
                <w:rPr>
                  <w:rtl/>
                </w:rPr>
                <w:delText xml:space="preserve">יצירת ממשק משתמש מודרני </w:delText>
              </w:r>
            </w:del>
          </w:p>
        </w:tc>
        <w:tc>
          <w:tcPr>
            <w:tcW w:w="2055" w:type="dxa"/>
          </w:tcPr>
          <w:p w:rsidR="00546D15" w:rsidDel="00E73442" w:rsidRDefault="00942D4E">
            <w:pPr>
              <w:rPr>
                <w:del w:id="46" w:author="talmid" w:date="2026-01-08T12:39:00Z"/>
              </w:rPr>
            </w:pPr>
            <w:del w:id="47" w:author="talmid" w:date="2026-01-08T12:39:00Z">
              <w:r w:rsidDel="00E73442">
                <w:delText>customtkinter</w:delText>
              </w:r>
            </w:del>
          </w:p>
        </w:tc>
      </w:tr>
      <w:tr w:rsidR="00546D15">
        <w:tc>
          <w:tcPr>
            <w:tcW w:w="6240" w:type="dxa"/>
          </w:tcPr>
          <w:p w:rsidR="00546D15" w:rsidRDefault="00942D4E">
            <w:r>
              <w:rPr>
                <w:rtl/>
              </w:rPr>
              <w:t>שימוש בספריות הצפנה מתקדמות</w:t>
            </w:r>
          </w:p>
        </w:tc>
        <w:tc>
          <w:tcPr>
            <w:tcW w:w="2055" w:type="dxa"/>
          </w:tcPr>
          <w:p w:rsidR="00546D15" w:rsidRDefault="00942D4E">
            <w:proofErr w:type="spellStart"/>
            <w:r>
              <w:t>cryptodome</w:t>
            </w:r>
            <w:proofErr w:type="spellEnd"/>
          </w:p>
        </w:tc>
      </w:tr>
      <w:tr w:rsidR="00546D15">
        <w:tc>
          <w:tcPr>
            <w:tcW w:w="6240" w:type="dxa"/>
          </w:tcPr>
          <w:p w:rsidR="00546D15" w:rsidRDefault="00942D4E">
            <w:r>
              <w:rPr>
                <w:rtl/>
              </w:rPr>
              <w:t>ניהול בסיס נתונים מקומי</w:t>
            </w:r>
          </w:p>
        </w:tc>
        <w:tc>
          <w:tcPr>
            <w:tcW w:w="2055" w:type="dxa"/>
          </w:tcPr>
          <w:p w:rsidR="00546D15" w:rsidRDefault="00942D4E">
            <w:r>
              <w:t>sqlite3</w:t>
            </w:r>
          </w:p>
        </w:tc>
      </w:tr>
    </w:tbl>
    <w:p w:rsidR="00546D15" w:rsidDel="006E508B" w:rsidRDefault="00546D15">
      <w:pPr>
        <w:pBdr>
          <w:top w:val="nil"/>
          <w:left w:val="nil"/>
          <w:bottom w:val="nil"/>
          <w:right w:val="nil"/>
          <w:between w:val="nil"/>
        </w:pBdr>
        <w:spacing w:after="0"/>
        <w:rPr>
          <w:del w:id="48" w:author="talmid" w:date="2026-01-08T13:10:00Z"/>
          <w:color w:val="000000"/>
          <w:rtl/>
        </w:rPr>
      </w:pPr>
    </w:p>
    <w:p w:rsidR="006E508B" w:rsidRPr="00E73442" w:rsidRDefault="006E508B">
      <w:pPr>
        <w:pBdr>
          <w:top w:val="nil"/>
          <w:left w:val="nil"/>
          <w:bottom w:val="nil"/>
          <w:right w:val="nil"/>
          <w:between w:val="nil"/>
        </w:pBdr>
        <w:spacing w:after="0"/>
        <w:rPr>
          <w:ins w:id="49" w:author="talmid" w:date="2026-01-08T13:10:00Z"/>
          <w:rFonts w:cstheme="minorBidi" w:hint="cs"/>
          <w:rPrChange w:id="50" w:author="talmid" w:date="2026-01-08T12:39:00Z">
            <w:rPr>
              <w:ins w:id="51" w:author="talmid" w:date="2026-01-08T13:10:00Z"/>
            </w:rPr>
          </w:rPrChange>
        </w:rPr>
      </w:pPr>
    </w:p>
    <w:p w:rsidR="00546D15" w:rsidDel="006E508B" w:rsidRDefault="00942D4E">
      <w:pPr>
        <w:numPr>
          <w:ilvl w:val="1"/>
          <w:numId w:val="1"/>
        </w:numPr>
        <w:pBdr>
          <w:top w:val="nil"/>
          <w:left w:val="nil"/>
          <w:bottom w:val="nil"/>
          <w:right w:val="nil"/>
          <w:between w:val="nil"/>
        </w:pBdr>
        <w:spacing w:after="0"/>
        <w:rPr>
          <w:del w:id="52" w:author="talmid" w:date="2026-01-08T13:10:00Z"/>
        </w:rPr>
      </w:pPr>
      <w:del w:id="53" w:author="talmid" w:date="2026-01-08T13:10:00Z">
        <w:r w:rsidDel="006E508B">
          <w:rPr>
            <w:color w:val="000000"/>
            <w:rtl/>
          </w:rPr>
          <w:delText xml:space="preserve">מודולים שלכם - יש לפרט ברמת אובייקטים (שם האובייקט והתכונות שבו) וכן כלל הפעולות שבמודל (כותרות וטענת כניסה ויציאה לכל פעולה – באנגלית כפי שיקראו בתוכנה) </w:delText>
        </w:r>
      </w:del>
    </w:p>
    <w:p w:rsidR="00546D15" w:rsidRDefault="00546D15">
      <w:pPr>
        <w:pBdr>
          <w:top w:val="nil"/>
          <w:left w:val="nil"/>
          <w:bottom w:val="nil"/>
          <w:right w:val="nil"/>
          <w:between w:val="nil"/>
        </w:pBdr>
        <w:spacing w:after="0"/>
      </w:pPr>
    </w:p>
    <w:p w:rsidR="00546D15" w:rsidRDefault="00942D4E">
      <w:pPr>
        <w:pBdr>
          <w:top w:val="nil"/>
          <w:left w:val="nil"/>
          <w:bottom w:val="nil"/>
          <w:right w:val="nil"/>
          <w:between w:val="nil"/>
        </w:pBdr>
        <w:spacing w:after="0"/>
        <w:rPr>
          <w:rtl/>
        </w:rPr>
      </w:pPr>
      <w:r>
        <w:rPr>
          <w:rtl/>
        </w:rPr>
        <w:t>לא לגעת בזה עד סיום!!!!</w:t>
      </w:r>
    </w:p>
    <w:p w:rsidR="001F2806" w:rsidRDefault="001F2806">
      <w:pPr>
        <w:pBdr>
          <w:top w:val="nil"/>
          <w:left w:val="nil"/>
          <w:bottom w:val="nil"/>
          <w:right w:val="nil"/>
          <w:between w:val="nil"/>
        </w:pBdr>
        <w:spacing w:after="0"/>
        <w:rPr>
          <w:rtl/>
        </w:rPr>
      </w:pPr>
      <w:r>
        <w:rPr>
          <w:rFonts w:hint="cs"/>
          <w:rtl/>
        </w:rPr>
        <w:t>מחלקות שאני צריך:</w:t>
      </w:r>
    </w:p>
    <w:p w:rsidR="001F2806" w:rsidDel="00B43CF7" w:rsidRDefault="001F2806">
      <w:pPr>
        <w:pBdr>
          <w:top w:val="nil"/>
          <w:left w:val="nil"/>
          <w:bottom w:val="nil"/>
          <w:right w:val="nil"/>
          <w:between w:val="nil"/>
        </w:pBdr>
        <w:spacing w:after="0"/>
        <w:rPr>
          <w:del w:id="54" w:author="talmid" w:date="2026-01-08T11:52:00Z"/>
          <w:rtl/>
        </w:rPr>
      </w:pPr>
      <w:del w:id="55" w:author="talmid" w:date="2026-01-08T11:52:00Z">
        <w:r w:rsidDel="00B43CF7">
          <w:rPr>
            <w:rFonts w:hint="cs"/>
            <w:rtl/>
          </w:rPr>
          <w:delText>לקוח: תקשורת, לוגיקה</w:delText>
        </w:r>
        <w:r w:rsidR="00942D4E" w:rsidDel="00B43CF7">
          <w:rPr>
            <w:rFonts w:hint="cs"/>
            <w:rtl/>
          </w:rPr>
          <w:delText>, הצפנה/פענוח</w:delText>
        </w:r>
        <w:r w:rsidR="00D416B5" w:rsidDel="00B43CF7">
          <w:rPr>
            <w:rFonts w:hint="cs"/>
            <w:rtl/>
          </w:rPr>
          <w:delText>, עיצוב</w:delText>
        </w:r>
      </w:del>
    </w:p>
    <w:p w:rsidR="001F2806" w:rsidDel="006E508B" w:rsidRDefault="001F2806">
      <w:pPr>
        <w:pBdr>
          <w:top w:val="nil"/>
          <w:left w:val="nil"/>
          <w:bottom w:val="nil"/>
          <w:right w:val="nil"/>
          <w:between w:val="nil"/>
        </w:pBdr>
        <w:spacing w:after="0"/>
        <w:rPr>
          <w:del w:id="56" w:author="talmid" w:date="2026-01-08T13:10:00Z"/>
          <w:rtl/>
        </w:rPr>
      </w:pPr>
      <w:del w:id="57" w:author="talmid" w:date="2026-01-08T13:10:00Z">
        <w:r w:rsidDel="006E508B">
          <w:rPr>
            <w:rFonts w:hint="cs"/>
            <w:rtl/>
          </w:rPr>
          <w:delText>עמדת התקנה:</w:delText>
        </w:r>
      </w:del>
      <w:del w:id="58" w:author="talmid" w:date="2026-01-08T12:50:00Z">
        <w:r w:rsidDel="006A49F3">
          <w:rPr>
            <w:rFonts w:hint="cs"/>
            <w:rtl/>
          </w:rPr>
          <w:delText xml:space="preserve"> עיצוב, </w:delText>
        </w:r>
      </w:del>
      <w:del w:id="59" w:author="talmid" w:date="2026-01-08T13:10:00Z">
        <w:r w:rsidDel="006E508B">
          <w:rPr>
            <w:rFonts w:hint="cs"/>
            <w:rtl/>
          </w:rPr>
          <w:delText>לוגיקה, תקשורת</w:delText>
        </w:r>
      </w:del>
    </w:p>
    <w:p w:rsidR="001F2806" w:rsidRDefault="001F2806">
      <w:pPr>
        <w:pBdr>
          <w:top w:val="nil"/>
          <w:left w:val="nil"/>
          <w:bottom w:val="nil"/>
          <w:right w:val="nil"/>
          <w:between w:val="nil"/>
        </w:pBdr>
        <w:spacing w:after="0"/>
        <w:rPr>
          <w:rtl/>
        </w:rPr>
      </w:pPr>
      <w:r>
        <w:rPr>
          <w:rFonts w:hint="cs"/>
          <w:rtl/>
        </w:rPr>
        <w:t>שרת: תקשורת, לוגיקה</w:t>
      </w:r>
      <w:r w:rsidR="00D416B5">
        <w:rPr>
          <w:rFonts w:hint="cs"/>
          <w:rtl/>
        </w:rPr>
        <w:t>, בסיס נתונים</w:t>
      </w:r>
    </w:p>
    <w:p w:rsidR="001F2806" w:rsidRDefault="001F2806">
      <w:pPr>
        <w:pBdr>
          <w:top w:val="nil"/>
          <w:left w:val="nil"/>
          <w:bottom w:val="nil"/>
          <w:right w:val="nil"/>
          <w:between w:val="nil"/>
        </w:pBdr>
        <w:spacing w:after="0"/>
        <w:rPr>
          <w:rFonts w:hint="cs"/>
          <w:rtl/>
        </w:rPr>
      </w:pPr>
      <w:r>
        <w:rPr>
          <w:rFonts w:hint="cs"/>
          <w:rtl/>
        </w:rPr>
        <w:t>כלליות: פרוטוקול</w:t>
      </w:r>
      <w:r w:rsidR="00942D4E">
        <w:rPr>
          <w:rFonts w:hint="cs"/>
          <w:rtl/>
        </w:rPr>
        <w:t xml:space="preserve"> לקוח/שרת/עמדת התקנה, הצפנה/פענוח</w:t>
      </w:r>
    </w:p>
    <w:tbl>
      <w:tblPr>
        <w:tblStyle w:val="affa"/>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Change w:id="60" w:author="talmid" w:date="2026-01-08T12:59:00Z">
          <w:tblPr>
            <w:tblStyle w:val="affa"/>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PrChange>
      </w:tblPr>
      <w:tblGrid>
        <w:gridCol w:w="2765"/>
        <w:gridCol w:w="2765"/>
        <w:gridCol w:w="2766"/>
        <w:tblGridChange w:id="61">
          <w:tblGrid>
            <w:gridCol w:w="2765"/>
            <w:gridCol w:w="2765"/>
            <w:gridCol w:w="2766"/>
          </w:tblGrid>
        </w:tblGridChange>
      </w:tblGrid>
      <w:tr w:rsidR="00546D15" w:rsidTr="00D24E4A">
        <w:tc>
          <w:tcPr>
            <w:tcW w:w="8296" w:type="dxa"/>
            <w:gridSpan w:val="3"/>
            <w:shd w:val="clear" w:color="auto" w:fill="FFE599" w:themeFill="accent4" w:themeFillTint="66"/>
            <w:tcPrChange w:id="62" w:author="talmid" w:date="2026-01-08T12:59:00Z">
              <w:tcPr>
                <w:tcW w:w="8296" w:type="dxa"/>
                <w:gridSpan w:val="3"/>
              </w:tcPr>
            </w:tcPrChange>
          </w:tcPr>
          <w:p w:rsidR="00546D15" w:rsidRPr="00D24E4A" w:rsidRDefault="00942D4E">
            <w:pPr>
              <w:rPr>
                <w:rPrChange w:id="63" w:author="talmid" w:date="2026-01-08T12:59:00Z">
                  <w:rPr>
                    <w:highlight w:val="yellow"/>
                  </w:rPr>
                </w:rPrChange>
              </w:rPr>
            </w:pPr>
            <w:r w:rsidRPr="00D24E4A">
              <w:rPr>
                <w:rtl/>
                <w:rPrChange w:id="64" w:author="talmid" w:date="2026-01-08T12:59:00Z">
                  <w:rPr>
                    <w:highlight w:val="yellow"/>
                    <w:rtl/>
                  </w:rPr>
                </w:rPrChange>
              </w:rPr>
              <w:t>שם המחלקה באנגלית</w:t>
            </w:r>
          </w:p>
        </w:tc>
      </w:tr>
      <w:tr w:rsidR="00546D15">
        <w:tc>
          <w:tcPr>
            <w:tcW w:w="8296" w:type="dxa"/>
            <w:gridSpan w:val="3"/>
          </w:tcPr>
          <w:p w:rsidR="00546D15" w:rsidRPr="00D24E4A" w:rsidRDefault="00942D4E">
            <w:pPr>
              <w:rPr>
                <w:rPrChange w:id="65" w:author="talmid" w:date="2026-01-08T12:59:00Z">
                  <w:rPr>
                    <w:highlight w:val="yellow"/>
                  </w:rPr>
                </w:rPrChange>
              </w:rPr>
            </w:pPr>
            <w:r w:rsidRPr="00D24E4A">
              <w:rPr>
                <w:rtl/>
                <w:rPrChange w:id="66" w:author="talmid" w:date="2026-01-08T12:59:00Z">
                  <w:rPr>
                    <w:highlight w:val="yellow"/>
                    <w:rtl/>
                  </w:rPr>
                </w:rPrChange>
              </w:rPr>
              <w:t>למה משמשת</w:t>
            </w:r>
          </w:p>
        </w:tc>
      </w:tr>
      <w:tr w:rsidR="00546D15" w:rsidDel="00D24E4A">
        <w:trPr>
          <w:del w:id="67" w:author="talmid" w:date="2026-01-08T12:59:00Z"/>
        </w:trPr>
        <w:tc>
          <w:tcPr>
            <w:tcW w:w="8296" w:type="dxa"/>
            <w:gridSpan w:val="3"/>
          </w:tcPr>
          <w:p w:rsidR="00546D15" w:rsidDel="00D24E4A" w:rsidRDefault="00942D4E">
            <w:pPr>
              <w:rPr>
                <w:del w:id="68" w:author="talmid" w:date="2026-01-08T12:59:00Z"/>
                <w:highlight w:val="yellow"/>
              </w:rPr>
            </w:pPr>
            <w:del w:id="69" w:author="talmid" w:date="2026-01-08T12:59:00Z">
              <w:r w:rsidDel="00D24E4A">
                <w:rPr>
                  <w:highlight w:val="yellow"/>
                  <w:rtl/>
                </w:rPr>
                <w:delText>משתנים של המחלקה</w:delText>
              </w:r>
            </w:del>
          </w:p>
        </w:tc>
      </w:tr>
      <w:tr w:rsidR="00546D15" w:rsidTr="00D24E4A">
        <w:tc>
          <w:tcPr>
            <w:tcW w:w="2765" w:type="dxa"/>
            <w:shd w:val="clear" w:color="auto" w:fill="FFE599" w:themeFill="accent4" w:themeFillTint="66"/>
            <w:tcPrChange w:id="70" w:author="talmid" w:date="2026-01-08T12:59:00Z">
              <w:tcPr>
                <w:tcW w:w="2765" w:type="dxa"/>
              </w:tcPr>
            </w:tcPrChange>
          </w:tcPr>
          <w:p w:rsidR="00546D15" w:rsidRDefault="00942D4E">
            <w:pPr>
              <w:rPr>
                <w:highlight w:val="yellow"/>
              </w:rPr>
            </w:pPr>
            <w:r w:rsidRPr="00D24E4A">
              <w:rPr>
                <w:rtl/>
                <w:rPrChange w:id="71" w:author="talmid" w:date="2026-01-08T12:59:00Z">
                  <w:rPr>
                    <w:highlight w:val="yellow"/>
                    <w:rtl/>
                  </w:rPr>
                </w:rPrChange>
              </w:rPr>
              <w:t xml:space="preserve">שם משתנה </w:t>
            </w:r>
            <w:del w:id="72" w:author="talmid" w:date="2026-01-08T12:59:00Z">
              <w:r w:rsidDel="00D24E4A">
                <w:rPr>
                  <w:highlight w:val="yellow"/>
                  <w:rtl/>
                </w:rPr>
                <w:delText>(</w:delText>
              </w:r>
              <w:r w:rsidRPr="00D24E4A" w:rsidDel="00D24E4A">
                <w:rPr>
                  <w:rtl/>
                  <w:rPrChange w:id="73" w:author="talmid" w:date="2026-01-08T12:59:00Z">
                    <w:rPr>
                      <w:highlight w:val="yellow"/>
                      <w:rtl/>
                    </w:rPr>
                  </w:rPrChange>
                </w:rPr>
                <w:delText>באנגלית</w:delText>
              </w:r>
              <w:r w:rsidDel="00D24E4A">
                <w:rPr>
                  <w:highlight w:val="yellow"/>
                  <w:rtl/>
                </w:rPr>
                <w:delText>)</w:delText>
              </w:r>
            </w:del>
          </w:p>
        </w:tc>
        <w:tc>
          <w:tcPr>
            <w:tcW w:w="5531" w:type="dxa"/>
            <w:gridSpan w:val="2"/>
            <w:shd w:val="clear" w:color="auto" w:fill="FFE599" w:themeFill="accent4" w:themeFillTint="66"/>
            <w:tcPrChange w:id="74" w:author="talmid" w:date="2026-01-08T12:59:00Z">
              <w:tcPr>
                <w:tcW w:w="5531" w:type="dxa"/>
                <w:gridSpan w:val="2"/>
              </w:tcPr>
            </w:tcPrChange>
          </w:tcPr>
          <w:p w:rsidR="00546D15" w:rsidRDefault="00942D4E">
            <w:pPr>
              <w:rPr>
                <w:highlight w:val="yellow"/>
              </w:rPr>
            </w:pPr>
            <w:r w:rsidRPr="00D24E4A">
              <w:rPr>
                <w:rtl/>
                <w:rPrChange w:id="75" w:author="talmid" w:date="2026-01-08T12:59:00Z">
                  <w:rPr>
                    <w:highlight w:val="yellow"/>
                    <w:rtl/>
                  </w:rPr>
                </w:rPrChange>
              </w:rPr>
              <w:t>תפקיד</w:t>
            </w:r>
          </w:p>
        </w:tc>
      </w:tr>
      <w:tr w:rsidR="00546D15">
        <w:tc>
          <w:tcPr>
            <w:tcW w:w="2765" w:type="dxa"/>
          </w:tcPr>
          <w:p w:rsidR="00546D15" w:rsidRDefault="00546D15">
            <w:pPr>
              <w:rPr>
                <w:highlight w:val="yellow"/>
              </w:rPr>
            </w:pPr>
          </w:p>
        </w:tc>
        <w:tc>
          <w:tcPr>
            <w:tcW w:w="5531" w:type="dxa"/>
            <w:gridSpan w:val="2"/>
          </w:tcPr>
          <w:p w:rsidR="00546D15" w:rsidRDefault="00546D15">
            <w:pPr>
              <w:rPr>
                <w:highlight w:val="yellow"/>
              </w:rPr>
            </w:pPr>
          </w:p>
        </w:tc>
      </w:tr>
      <w:tr w:rsidR="00546D15">
        <w:tc>
          <w:tcPr>
            <w:tcW w:w="2765" w:type="dxa"/>
          </w:tcPr>
          <w:p w:rsidR="00546D15" w:rsidRDefault="00546D15">
            <w:pPr>
              <w:rPr>
                <w:highlight w:val="yellow"/>
              </w:rPr>
            </w:pPr>
          </w:p>
        </w:tc>
        <w:tc>
          <w:tcPr>
            <w:tcW w:w="5531" w:type="dxa"/>
            <w:gridSpan w:val="2"/>
          </w:tcPr>
          <w:p w:rsidR="00546D15" w:rsidRDefault="00546D15">
            <w:pPr>
              <w:rPr>
                <w:highlight w:val="yellow"/>
              </w:rPr>
            </w:pPr>
          </w:p>
        </w:tc>
      </w:tr>
      <w:tr w:rsidR="00546D15">
        <w:tc>
          <w:tcPr>
            <w:tcW w:w="2765" w:type="dxa"/>
          </w:tcPr>
          <w:p w:rsidR="00546D15" w:rsidRDefault="00546D15">
            <w:pPr>
              <w:rPr>
                <w:highlight w:val="yellow"/>
              </w:rPr>
            </w:pPr>
          </w:p>
        </w:tc>
        <w:tc>
          <w:tcPr>
            <w:tcW w:w="5531" w:type="dxa"/>
            <w:gridSpan w:val="2"/>
          </w:tcPr>
          <w:p w:rsidR="00546D15" w:rsidRDefault="00546D15">
            <w:pPr>
              <w:rPr>
                <w:highlight w:val="yellow"/>
              </w:rPr>
            </w:pPr>
          </w:p>
        </w:tc>
      </w:tr>
      <w:tr w:rsidR="00546D15">
        <w:tc>
          <w:tcPr>
            <w:tcW w:w="2765" w:type="dxa"/>
          </w:tcPr>
          <w:p w:rsidR="00546D15" w:rsidRDefault="00546D15">
            <w:pPr>
              <w:rPr>
                <w:highlight w:val="yellow"/>
              </w:rPr>
            </w:pPr>
          </w:p>
        </w:tc>
        <w:tc>
          <w:tcPr>
            <w:tcW w:w="5531" w:type="dxa"/>
            <w:gridSpan w:val="2"/>
          </w:tcPr>
          <w:p w:rsidR="00546D15" w:rsidRDefault="00546D15">
            <w:pPr>
              <w:rPr>
                <w:highlight w:val="yellow"/>
              </w:rPr>
            </w:pPr>
          </w:p>
        </w:tc>
      </w:tr>
      <w:tr w:rsidR="00546D15">
        <w:tc>
          <w:tcPr>
            <w:tcW w:w="2765" w:type="dxa"/>
          </w:tcPr>
          <w:p w:rsidR="00546D15" w:rsidRDefault="00546D15">
            <w:pPr>
              <w:rPr>
                <w:highlight w:val="yellow"/>
              </w:rPr>
            </w:pPr>
          </w:p>
        </w:tc>
        <w:tc>
          <w:tcPr>
            <w:tcW w:w="5531" w:type="dxa"/>
            <w:gridSpan w:val="2"/>
          </w:tcPr>
          <w:p w:rsidR="00546D15" w:rsidRDefault="00546D15">
            <w:pPr>
              <w:rPr>
                <w:highlight w:val="yellow"/>
              </w:rPr>
            </w:pPr>
          </w:p>
        </w:tc>
      </w:tr>
      <w:tr w:rsidR="00546D15">
        <w:tc>
          <w:tcPr>
            <w:tcW w:w="2765" w:type="dxa"/>
          </w:tcPr>
          <w:p w:rsidR="00546D15" w:rsidRDefault="00546D15">
            <w:pPr>
              <w:rPr>
                <w:highlight w:val="yellow"/>
              </w:rPr>
            </w:pPr>
          </w:p>
        </w:tc>
        <w:tc>
          <w:tcPr>
            <w:tcW w:w="5531" w:type="dxa"/>
            <w:gridSpan w:val="2"/>
          </w:tcPr>
          <w:p w:rsidR="00546D15" w:rsidRDefault="00546D15">
            <w:pPr>
              <w:rPr>
                <w:highlight w:val="yellow"/>
              </w:rPr>
            </w:pPr>
          </w:p>
        </w:tc>
      </w:tr>
      <w:tr w:rsidR="00546D15" w:rsidTr="00D24E4A">
        <w:tc>
          <w:tcPr>
            <w:tcW w:w="2765" w:type="dxa"/>
            <w:shd w:val="clear" w:color="auto" w:fill="FFE599" w:themeFill="accent4" w:themeFillTint="66"/>
            <w:tcPrChange w:id="76" w:author="talmid" w:date="2026-01-08T12:59:00Z">
              <w:tcPr>
                <w:tcW w:w="2765" w:type="dxa"/>
              </w:tcPr>
            </w:tcPrChange>
          </w:tcPr>
          <w:p w:rsidR="00546D15" w:rsidRPr="00D24E4A" w:rsidRDefault="00942D4E">
            <w:pPr>
              <w:rPr>
                <w:rPrChange w:id="77" w:author="talmid" w:date="2026-01-08T12:59:00Z">
                  <w:rPr>
                    <w:highlight w:val="yellow"/>
                  </w:rPr>
                </w:rPrChange>
              </w:rPr>
            </w:pPr>
            <w:r w:rsidRPr="00D24E4A">
              <w:rPr>
                <w:rtl/>
                <w:rPrChange w:id="78" w:author="talmid" w:date="2026-01-08T12:59:00Z">
                  <w:rPr>
                    <w:highlight w:val="yellow"/>
                    <w:rtl/>
                  </w:rPr>
                </w:rPrChange>
              </w:rPr>
              <w:t>שם פעולה באנגלית</w:t>
            </w:r>
          </w:p>
        </w:tc>
        <w:tc>
          <w:tcPr>
            <w:tcW w:w="2765" w:type="dxa"/>
            <w:shd w:val="clear" w:color="auto" w:fill="FFE599" w:themeFill="accent4" w:themeFillTint="66"/>
            <w:tcPrChange w:id="79" w:author="talmid" w:date="2026-01-08T12:59:00Z">
              <w:tcPr>
                <w:tcW w:w="2765" w:type="dxa"/>
              </w:tcPr>
            </w:tcPrChange>
          </w:tcPr>
          <w:p w:rsidR="00546D15" w:rsidRPr="00D24E4A" w:rsidRDefault="00942D4E">
            <w:pPr>
              <w:rPr>
                <w:rPrChange w:id="80" w:author="talmid" w:date="2026-01-08T12:59:00Z">
                  <w:rPr>
                    <w:highlight w:val="yellow"/>
                  </w:rPr>
                </w:rPrChange>
              </w:rPr>
            </w:pPr>
            <w:r w:rsidRPr="00D24E4A">
              <w:rPr>
                <w:rtl/>
                <w:rPrChange w:id="81" w:author="talmid" w:date="2026-01-08T12:59:00Z">
                  <w:rPr>
                    <w:highlight w:val="yellow"/>
                    <w:rtl/>
                  </w:rPr>
                </w:rPrChange>
              </w:rPr>
              <w:t>טענת כניסה</w:t>
            </w:r>
          </w:p>
        </w:tc>
        <w:tc>
          <w:tcPr>
            <w:tcW w:w="2766" w:type="dxa"/>
            <w:shd w:val="clear" w:color="auto" w:fill="FFE599" w:themeFill="accent4" w:themeFillTint="66"/>
            <w:tcPrChange w:id="82" w:author="talmid" w:date="2026-01-08T12:59:00Z">
              <w:tcPr>
                <w:tcW w:w="2766" w:type="dxa"/>
              </w:tcPr>
            </w:tcPrChange>
          </w:tcPr>
          <w:p w:rsidR="00546D15" w:rsidRPr="00D24E4A" w:rsidRDefault="00942D4E">
            <w:pPr>
              <w:rPr>
                <w:rPrChange w:id="83" w:author="talmid" w:date="2026-01-08T12:59:00Z">
                  <w:rPr>
                    <w:highlight w:val="yellow"/>
                  </w:rPr>
                </w:rPrChange>
              </w:rPr>
            </w:pPr>
            <w:r w:rsidRPr="00D24E4A">
              <w:rPr>
                <w:rtl/>
                <w:rPrChange w:id="84" w:author="talmid" w:date="2026-01-08T12:59:00Z">
                  <w:rPr>
                    <w:highlight w:val="yellow"/>
                    <w:rtl/>
                  </w:rPr>
                </w:rPrChange>
              </w:rPr>
              <w:t>טענת יציאה</w:t>
            </w:r>
          </w:p>
        </w:tc>
      </w:tr>
      <w:tr w:rsidR="00546D15">
        <w:tc>
          <w:tcPr>
            <w:tcW w:w="2765" w:type="dxa"/>
          </w:tcPr>
          <w:p w:rsidR="00546D15" w:rsidRDefault="00546D15">
            <w:pPr>
              <w:rPr>
                <w:highlight w:val="yellow"/>
              </w:rPr>
            </w:pPr>
          </w:p>
        </w:tc>
        <w:tc>
          <w:tcPr>
            <w:tcW w:w="2765" w:type="dxa"/>
          </w:tcPr>
          <w:p w:rsidR="00546D15" w:rsidRDefault="00546D15">
            <w:pPr>
              <w:rPr>
                <w:highlight w:val="yellow"/>
              </w:rPr>
            </w:pPr>
          </w:p>
        </w:tc>
        <w:tc>
          <w:tcPr>
            <w:tcW w:w="2766" w:type="dxa"/>
          </w:tcPr>
          <w:p w:rsidR="00546D15" w:rsidRDefault="00546D15">
            <w:pPr>
              <w:rPr>
                <w:highlight w:val="yellow"/>
              </w:rPr>
            </w:pPr>
          </w:p>
        </w:tc>
      </w:tr>
      <w:tr w:rsidR="00546D15">
        <w:tc>
          <w:tcPr>
            <w:tcW w:w="2765" w:type="dxa"/>
          </w:tcPr>
          <w:p w:rsidR="00546D15" w:rsidRDefault="00546D15">
            <w:pPr>
              <w:rPr>
                <w:highlight w:val="yellow"/>
              </w:rPr>
            </w:pPr>
          </w:p>
        </w:tc>
        <w:tc>
          <w:tcPr>
            <w:tcW w:w="2765" w:type="dxa"/>
          </w:tcPr>
          <w:p w:rsidR="00546D15" w:rsidRDefault="00546D15">
            <w:pPr>
              <w:rPr>
                <w:highlight w:val="yellow"/>
              </w:rPr>
            </w:pPr>
          </w:p>
        </w:tc>
        <w:tc>
          <w:tcPr>
            <w:tcW w:w="2766" w:type="dxa"/>
          </w:tcPr>
          <w:p w:rsidR="00546D15" w:rsidRDefault="00546D15">
            <w:pPr>
              <w:rPr>
                <w:highlight w:val="yellow"/>
              </w:rPr>
            </w:pPr>
          </w:p>
        </w:tc>
      </w:tr>
      <w:tr w:rsidR="00546D15">
        <w:tc>
          <w:tcPr>
            <w:tcW w:w="2765" w:type="dxa"/>
          </w:tcPr>
          <w:p w:rsidR="00546D15" w:rsidRDefault="00546D15">
            <w:pPr>
              <w:rPr>
                <w:highlight w:val="yellow"/>
              </w:rPr>
            </w:pPr>
          </w:p>
        </w:tc>
        <w:tc>
          <w:tcPr>
            <w:tcW w:w="2765" w:type="dxa"/>
          </w:tcPr>
          <w:p w:rsidR="00546D15" w:rsidRDefault="00546D15">
            <w:pPr>
              <w:rPr>
                <w:highlight w:val="yellow"/>
              </w:rPr>
            </w:pPr>
          </w:p>
        </w:tc>
        <w:tc>
          <w:tcPr>
            <w:tcW w:w="2766" w:type="dxa"/>
          </w:tcPr>
          <w:p w:rsidR="00546D15" w:rsidRDefault="00546D15">
            <w:pPr>
              <w:rPr>
                <w:highlight w:val="yellow"/>
              </w:rPr>
            </w:pPr>
          </w:p>
        </w:tc>
      </w:tr>
    </w:tbl>
    <w:p w:rsidR="00546D15" w:rsidRDefault="00546D15">
      <w:pPr>
        <w:pBdr>
          <w:top w:val="nil"/>
          <w:left w:val="nil"/>
          <w:bottom w:val="nil"/>
          <w:right w:val="nil"/>
          <w:between w:val="nil"/>
        </w:pBdr>
        <w:spacing w:after="0"/>
      </w:pPr>
    </w:p>
    <w:p w:rsidR="00546D15" w:rsidRDefault="00942D4E">
      <w:pPr>
        <w:spacing w:after="0"/>
        <w:rPr>
          <w:rtl/>
        </w:rPr>
      </w:pPr>
      <w:r>
        <w:rPr>
          <w:b/>
          <w:bCs/>
          <w:sz w:val="28"/>
          <w:szCs w:val="28"/>
          <w:u w:val="single"/>
          <w:rtl/>
        </w:rPr>
        <w:t>מחלקות:</w:t>
      </w:r>
    </w:p>
    <w:p w:rsidR="00BF6F00" w:rsidRDefault="00BF6F00">
      <w:pPr>
        <w:spacing w:after="0"/>
        <w:rPr>
          <w:ins w:id="85" w:author="talmid" w:date="2026-01-08T10:57:00Z"/>
          <w:b/>
          <w:bCs/>
          <w:rtl/>
        </w:rPr>
      </w:pPr>
      <w:r w:rsidRPr="00BF6F00">
        <w:rPr>
          <w:rFonts w:hint="cs"/>
          <w:b/>
          <w:bCs/>
          <w:rtl/>
        </w:rPr>
        <w:t>לקוח</w:t>
      </w:r>
      <w:r>
        <w:rPr>
          <w:rFonts w:hint="cs"/>
          <w:b/>
          <w:bCs/>
          <w:rtl/>
        </w:rPr>
        <w:t>:</w:t>
      </w:r>
    </w:p>
    <w:p w:rsidR="003E294F" w:rsidRPr="003E294F" w:rsidRDefault="003E294F" w:rsidP="003E294F">
      <w:pPr>
        <w:pStyle w:val="aa"/>
        <w:numPr>
          <w:ilvl w:val="0"/>
          <w:numId w:val="22"/>
        </w:numPr>
        <w:spacing w:after="0"/>
        <w:rPr>
          <w:rFonts w:hint="cs"/>
          <w:b/>
          <w:bCs/>
          <w:rtl/>
          <w:rPrChange w:id="86" w:author="talmid" w:date="2026-01-08T10:57:00Z">
            <w:rPr>
              <w:rFonts w:hint="cs"/>
              <w:rtl/>
            </w:rPr>
          </w:rPrChange>
        </w:rPr>
        <w:pPrChange w:id="87" w:author="talmid" w:date="2026-01-08T10:57:00Z">
          <w:pPr>
            <w:spacing w:after="0"/>
          </w:pPr>
        </w:pPrChange>
      </w:pPr>
      <w:ins w:id="88" w:author="talmid" w:date="2026-01-08T10:57:00Z">
        <w:r>
          <w:rPr>
            <w:rFonts w:hint="cs"/>
            <w:rtl/>
          </w:rPr>
          <w:t>תקשורת:</w:t>
        </w:r>
      </w:ins>
    </w:p>
    <w:tbl>
      <w:tblPr>
        <w:tblStyle w:val="affb"/>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2564EB" w:rsidDel="002564EB">
        <w:trPr>
          <w:del w:id="89" w:author="talmid" w:date="2026-01-08T11:07:00Z"/>
        </w:trPr>
        <w:tc>
          <w:tcPr>
            <w:tcW w:w="8296" w:type="dxa"/>
            <w:gridSpan w:val="3"/>
          </w:tcPr>
          <w:p w:rsidR="002564EB" w:rsidRPr="00BF6F00" w:rsidDel="002564EB" w:rsidRDefault="002564EB" w:rsidP="002564EB">
            <w:pPr>
              <w:jc w:val="center"/>
              <w:rPr>
                <w:del w:id="90" w:author="talmid" w:date="2026-01-08T11:07:00Z"/>
                <w:lang w:val="en-US"/>
              </w:rPr>
              <w:pPrChange w:id="91" w:author="talmid" w:date="2026-01-08T10:51:00Z">
                <w:pPr/>
              </w:pPrChange>
            </w:pPr>
          </w:p>
        </w:tc>
      </w:tr>
      <w:tr w:rsidR="002564EB" w:rsidDel="002564EB">
        <w:trPr>
          <w:del w:id="92" w:author="talmid" w:date="2026-01-08T11:07:00Z"/>
        </w:trPr>
        <w:tc>
          <w:tcPr>
            <w:tcW w:w="8296" w:type="dxa"/>
            <w:gridSpan w:val="3"/>
          </w:tcPr>
          <w:p w:rsidR="002564EB" w:rsidRPr="00BF6F00" w:rsidDel="002564EB" w:rsidRDefault="002564EB" w:rsidP="002564EB">
            <w:pPr>
              <w:rPr>
                <w:del w:id="93" w:author="talmid" w:date="2026-01-08T11:07:00Z"/>
                <w:rFonts w:hint="cs"/>
                <w:rtl/>
                <w:lang w:val="en-US"/>
                <w:rPrChange w:id="94" w:author="talmid" w:date="2026-01-08T10:52:00Z">
                  <w:rPr>
                    <w:del w:id="95" w:author="talmid" w:date="2026-01-08T11:07:00Z"/>
                    <w:rFonts w:hint="cs"/>
                    <w:rtl/>
                  </w:rPr>
                </w:rPrChange>
              </w:rPr>
            </w:pPr>
            <w:del w:id="96" w:author="talmid" w:date="2026-01-08T10:52:00Z">
              <w:r w:rsidDel="00BF6F00">
                <w:rPr>
                  <w:rtl/>
                </w:rPr>
                <w:delText>למה משמשת</w:delText>
              </w:r>
            </w:del>
          </w:p>
        </w:tc>
      </w:tr>
      <w:tr w:rsidR="002564EB" w:rsidDel="003E294F">
        <w:trPr>
          <w:del w:id="97" w:author="talmid" w:date="2026-01-08T10:54:00Z"/>
        </w:trPr>
        <w:tc>
          <w:tcPr>
            <w:tcW w:w="8296" w:type="dxa"/>
            <w:gridSpan w:val="3"/>
          </w:tcPr>
          <w:p w:rsidR="002564EB" w:rsidDel="003E294F" w:rsidRDefault="002564EB" w:rsidP="002564EB">
            <w:pPr>
              <w:rPr>
                <w:del w:id="98" w:author="talmid" w:date="2026-01-08T10:54:00Z"/>
              </w:rPr>
            </w:pPr>
            <w:del w:id="99" w:author="talmid" w:date="2026-01-08T10:54:00Z">
              <w:r w:rsidDel="003E294F">
                <w:rPr>
                  <w:rtl/>
                </w:rPr>
                <w:delText>משתנים של המחלקה</w:delText>
              </w:r>
            </w:del>
          </w:p>
        </w:tc>
      </w:tr>
      <w:tr w:rsidR="002564EB" w:rsidDel="002564EB">
        <w:trPr>
          <w:del w:id="100" w:author="talmid" w:date="2026-01-08T11:07:00Z"/>
        </w:trPr>
        <w:tc>
          <w:tcPr>
            <w:tcW w:w="2765" w:type="dxa"/>
          </w:tcPr>
          <w:p w:rsidR="002564EB" w:rsidRPr="003E294F" w:rsidDel="002564EB" w:rsidRDefault="002564EB" w:rsidP="002564EB">
            <w:pPr>
              <w:rPr>
                <w:del w:id="101" w:author="talmid" w:date="2026-01-08T11:07:00Z"/>
                <w:b/>
                <w:bCs/>
                <w:rPrChange w:id="102" w:author="talmid" w:date="2026-01-08T10:55:00Z">
                  <w:rPr>
                    <w:del w:id="103" w:author="talmid" w:date="2026-01-08T11:07:00Z"/>
                  </w:rPr>
                </w:rPrChange>
              </w:rPr>
            </w:pPr>
            <w:del w:id="104" w:author="talmid" w:date="2026-01-08T11:06:00Z">
              <w:r w:rsidRPr="003E294F" w:rsidDel="00D10F11">
                <w:rPr>
                  <w:b/>
                  <w:bCs/>
                  <w:rtl/>
                  <w:rPrChange w:id="105" w:author="talmid" w:date="2026-01-08T10:55:00Z">
                    <w:rPr>
                      <w:rtl/>
                    </w:rPr>
                  </w:rPrChange>
                </w:rPr>
                <w:delText>שם משתנה</w:delText>
              </w:r>
            </w:del>
            <w:del w:id="106" w:author="talmid" w:date="2026-01-08T10:54:00Z">
              <w:r w:rsidRPr="003E294F" w:rsidDel="003E294F">
                <w:rPr>
                  <w:b/>
                  <w:bCs/>
                  <w:rtl/>
                  <w:rPrChange w:id="107" w:author="talmid" w:date="2026-01-08T10:55:00Z">
                    <w:rPr>
                      <w:rtl/>
                    </w:rPr>
                  </w:rPrChange>
                </w:rPr>
                <w:delText xml:space="preserve"> (באנגלית)</w:delText>
              </w:r>
            </w:del>
          </w:p>
        </w:tc>
        <w:tc>
          <w:tcPr>
            <w:tcW w:w="5531" w:type="dxa"/>
            <w:gridSpan w:val="2"/>
          </w:tcPr>
          <w:p w:rsidR="002564EB" w:rsidRPr="003E294F" w:rsidDel="002564EB" w:rsidRDefault="002564EB" w:rsidP="002564EB">
            <w:pPr>
              <w:rPr>
                <w:del w:id="108" w:author="talmid" w:date="2026-01-08T11:07:00Z"/>
                <w:b/>
                <w:bCs/>
                <w:rPrChange w:id="109" w:author="talmid" w:date="2026-01-08T10:54:00Z">
                  <w:rPr>
                    <w:del w:id="110" w:author="talmid" w:date="2026-01-08T11:07:00Z"/>
                  </w:rPr>
                </w:rPrChange>
              </w:rPr>
            </w:pPr>
            <w:del w:id="111" w:author="talmid" w:date="2026-01-08T11:06:00Z">
              <w:r w:rsidRPr="003E294F" w:rsidDel="00D10F11">
                <w:rPr>
                  <w:b/>
                  <w:bCs/>
                  <w:rtl/>
                  <w:rPrChange w:id="112" w:author="talmid" w:date="2026-01-08T10:54:00Z">
                    <w:rPr>
                      <w:rtl/>
                    </w:rPr>
                  </w:rPrChange>
                </w:rPr>
                <w:delText>תפקיד</w:delText>
              </w:r>
            </w:del>
          </w:p>
        </w:tc>
      </w:tr>
      <w:tr w:rsidR="002564EB" w:rsidDel="002564EB">
        <w:trPr>
          <w:del w:id="113" w:author="talmid" w:date="2026-01-08T11:07:00Z"/>
        </w:trPr>
        <w:tc>
          <w:tcPr>
            <w:tcW w:w="2765" w:type="dxa"/>
          </w:tcPr>
          <w:p w:rsidR="002564EB" w:rsidDel="002564EB" w:rsidRDefault="002564EB" w:rsidP="002564EB">
            <w:pPr>
              <w:rPr>
                <w:del w:id="114" w:author="talmid" w:date="2026-01-08T11:07:00Z"/>
              </w:rPr>
            </w:pPr>
          </w:p>
        </w:tc>
        <w:tc>
          <w:tcPr>
            <w:tcW w:w="5531" w:type="dxa"/>
            <w:gridSpan w:val="2"/>
          </w:tcPr>
          <w:p w:rsidR="002564EB" w:rsidDel="002564EB" w:rsidRDefault="002564EB" w:rsidP="002564EB">
            <w:pPr>
              <w:rPr>
                <w:del w:id="115" w:author="talmid" w:date="2026-01-08T11:07:00Z"/>
              </w:rPr>
            </w:pPr>
          </w:p>
        </w:tc>
      </w:tr>
      <w:tr w:rsidR="002564EB" w:rsidDel="002564EB">
        <w:trPr>
          <w:del w:id="116" w:author="talmid" w:date="2026-01-08T11:07:00Z"/>
        </w:trPr>
        <w:tc>
          <w:tcPr>
            <w:tcW w:w="2765" w:type="dxa"/>
          </w:tcPr>
          <w:p w:rsidR="002564EB" w:rsidDel="002564EB" w:rsidRDefault="002564EB" w:rsidP="002564EB">
            <w:pPr>
              <w:rPr>
                <w:del w:id="117" w:author="talmid" w:date="2026-01-08T11:07:00Z"/>
              </w:rPr>
            </w:pPr>
          </w:p>
        </w:tc>
        <w:tc>
          <w:tcPr>
            <w:tcW w:w="5531" w:type="dxa"/>
            <w:gridSpan w:val="2"/>
          </w:tcPr>
          <w:p w:rsidR="002564EB" w:rsidDel="002564EB" w:rsidRDefault="002564EB" w:rsidP="002564EB">
            <w:pPr>
              <w:rPr>
                <w:del w:id="118" w:author="talmid" w:date="2026-01-08T11:07:00Z"/>
              </w:rPr>
            </w:pPr>
          </w:p>
        </w:tc>
      </w:tr>
      <w:tr w:rsidR="002564EB" w:rsidDel="002564EB">
        <w:trPr>
          <w:del w:id="119" w:author="talmid" w:date="2026-01-08T11:07:00Z"/>
        </w:trPr>
        <w:tc>
          <w:tcPr>
            <w:tcW w:w="2765" w:type="dxa"/>
          </w:tcPr>
          <w:p w:rsidR="002564EB" w:rsidDel="002564EB" w:rsidRDefault="002564EB" w:rsidP="002564EB">
            <w:pPr>
              <w:rPr>
                <w:del w:id="120" w:author="talmid" w:date="2026-01-08T11:07:00Z"/>
              </w:rPr>
            </w:pPr>
          </w:p>
        </w:tc>
        <w:tc>
          <w:tcPr>
            <w:tcW w:w="5531" w:type="dxa"/>
            <w:gridSpan w:val="2"/>
          </w:tcPr>
          <w:p w:rsidR="002564EB" w:rsidDel="002564EB" w:rsidRDefault="002564EB" w:rsidP="002564EB">
            <w:pPr>
              <w:rPr>
                <w:del w:id="121" w:author="talmid" w:date="2026-01-08T11:07:00Z"/>
              </w:rPr>
            </w:pPr>
          </w:p>
        </w:tc>
      </w:tr>
      <w:tr w:rsidR="002564EB" w:rsidDel="002564EB">
        <w:trPr>
          <w:del w:id="122" w:author="talmid" w:date="2026-01-08T11:07:00Z"/>
        </w:trPr>
        <w:tc>
          <w:tcPr>
            <w:tcW w:w="2765" w:type="dxa"/>
          </w:tcPr>
          <w:p w:rsidR="002564EB" w:rsidDel="002564EB" w:rsidRDefault="002564EB" w:rsidP="002564EB">
            <w:pPr>
              <w:rPr>
                <w:del w:id="123" w:author="talmid" w:date="2026-01-08T11:07:00Z"/>
              </w:rPr>
            </w:pPr>
          </w:p>
        </w:tc>
        <w:tc>
          <w:tcPr>
            <w:tcW w:w="5531" w:type="dxa"/>
            <w:gridSpan w:val="2"/>
          </w:tcPr>
          <w:p w:rsidR="002564EB" w:rsidDel="002564EB" w:rsidRDefault="002564EB" w:rsidP="002564EB">
            <w:pPr>
              <w:rPr>
                <w:del w:id="124" w:author="talmid" w:date="2026-01-08T11:07:00Z"/>
              </w:rPr>
            </w:pPr>
          </w:p>
        </w:tc>
      </w:tr>
      <w:tr w:rsidR="002564EB" w:rsidDel="002564EB">
        <w:trPr>
          <w:del w:id="125" w:author="talmid" w:date="2026-01-08T11:07:00Z"/>
        </w:trPr>
        <w:tc>
          <w:tcPr>
            <w:tcW w:w="2765" w:type="dxa"/>
          </w:tcPr>
          <w:p w:rsidR="002564EB" w:rsidDel="002564EB" w:rsidRDefault="002564EB" w:rsidP="002564EB">
            <w:pPr>
              <w:rPr>
                <w:del w:id="126" w:author="talmid" w:date="2026-01-08T11:07:00Z"/>
              </w:rPr>
            </w:pPr>
          </w:p>
        </w:tc>
        <w:tc>
          <w:tcPr>
            <w:tcW w:w="5531" w:type="dxa"/>
            <w:gridSpan w:val="2"/>
          </w:tcPr>
          <w:p w:rsidR="002564EB" w:rsidDel="002564EB" w:rsidRDefault="002564EB" w:rsidP="002564EB">
            <w:pPr>
              <w:rPr>
                <w:del w:id="127" w:author="talmid" w:date="2026-01-08T11:07:00Z"/>
              </w:rPr>
            </w:pPr>
          </w:p>
        </w:tc>
      </w:tr>
      <w:tr w:rsidR="002564EB" w:rsidDel="002564EB">
        <w:trPr>
          <w:del w:id="128" w:author="talmid" w:date="2026-01-08T11:07:00Z"/>
        </w:trPr>
        <w:tc>
          <w:tcPr>
            <w:tcW w:w="2765" w:type="dxa"/>
          </w:tcPr>
          <w:p w:rsidR="002564EB" w:rsidDel="002564EB" w:rsidRDefault="002564EB" w:rsidP="002564EB">
            <w:pPr>
              <w:rPr>
                <w:del w:id="129" w:author="talmid" w:date="2026-01-08T11:07:00Z"/>
              </w:rPr>
            </w:pPr>
          </w:p>
        </w:tc>
        <w:tc>
          <w:tcPr>
            <w:tcW w:w="5531" w:type="dxa"/>
            <w:gridSpan w:val="2"/>
          </w:tcPr>
          <w:p w:rsidR="002564EB" w:rsidDel="002564EB" w:rsidRDefault="002564EB" w:rsidP="002564EB">
            <w:pPr>
              <w:rPr>
                <w:del w:id="130" w:author="talmid" w:date="2026-01-08T11:07:00Z"/>
              </w:rPr>
            </w:pPr>
          </w:p>
        </w:tc>
      </w:tr>
      <w:tr w:rsidR="002564EB" w:rsidDel="002564EB">
        <w:trPr>
          <w:del w:id="131" w:author="talmid" w:date="2026-01-08T11:07:00Z"/>
        </w:trPr>
        <w:tc>
          <w:tcPr>
            <w:tcW w:w="2765" w:type="dxa"/>
          </w:tcPr>
          <w:p w:rsidR="002564EB" w:rsidRPr="003E294F" w:rsidDel="002564EB" w:rsidRDefault="002564EB" w:rsidP="002564EB">
            <w:pPr>
              <w:rPr>
                <w:del w:id="132" w:author="talmid" w:date="2026-01-08T11:07:00Z"/>
                <w:b/>
                <w:bCs/>
                <w:rPrChange w:id="133" w:author="talmid" w:date="2026-01-08T10:56:00Z">
                  <w:rPr>
                    <w:del w:id="134" w:author="talmid" w:date="2026-01-08T11:07:00Z"/>
                  </w:rPr>
                </w:rPrChange>
              </w:rPr>
            </w:pPr>
            <w:del w:id="135" w:author="talmid" w:date="2026-01-08T11:06:00Z">
              <w:r w:rsidRPr="003E294F" w:rsidDel="00D10F11">
                <w:rPr>
                  <w:b/>
                  <w:bCs/>
                  <w:rtl/>
                  <w:rPrChange w:id="136" w:author="talmid" w:date="2026-01-08T10:56:00Z">
                    <w:rPr>
                      <w:rtl/>
                    </w:rPr>
                  </w:rPrChange>
                </w:rPr>
                <w:delText>שם פעולה</w:delText>
              </w:r>
            </w:del>
            <w:del w:id="137" w:author="talmid" w:date="2026-01-08T10:56:00Z">
              <w:r w:rsidRPr="003E294F" w:rsidDel="003E294F">
                <w:rPr>
                  <w:b/>
                  <w:bCs/>
                  <w:rtl/>
                  <w:rPrChange w:id="138" w:author="talmid" w:date="2026-01-08T10:56:00Z">
                    <w:rPr>
                      <w:rtl/>
                    </w:rPr>
                  </w:rPrChange>
                </w:rPr>
                <w:delText xml:space="preserve"> באנגלית</w:delText>
              </w:r>
            </w:del>
          </w:p>
        </w:tc>
        <w:tc>
          <w:tcPr>
            <w:tcW w:w="2765" w:type="dxa"/>
          </w:tcPr>
          <w:p w:rsidR="002564EB" w:rsidRPr="003E294F" w:rsidDel="002564EB" w:rsidRDefault="002564EB" w:rsidP="002564EB">
            <w:pPr>
              <w:rPr>
                <w:del w:id="139" w:author="talmid" w:date="2026-01-08T11:07:00Z"/>
                <w:b/>
                <w:bCs/>
                <w:rPrChange w:id="140" w:author="talmid" w:date="2026-01-08T10:56:00Z">
                  <w:rPr>
                    <w:del w:id="141" w:author="talmid" w:date="2026-01-08T11:07:00Z"/>
                  </w:rPr>
                </w:rPrChange>
              </w:rPr>
            </w:pPr>
            <w:del w:id="142" w:author="talmid" w:date="2026-01-08T11:06:00Z">
              <w:r w:rsidRPr="003E294F" w:rsidDel="00D10F11">
                <w:rPr>
                  <w:b/>
                  <w:bCs/>
                  <w:rtl/>
                  <w:rPrChange w:id="143" w:author="talmid" w:date="2026-01-08T10:56:00Z">
                    <w:rPr>
                      <w:rtl/>
                    </w:rPr>
                  </w:rPrChange>
                </w:rPr>
                <w:delText>טענת כניסה</w:delText>
              </w:r>
            </w:del>
          </w:p>
        </w:tc>
        <w:tc>
          <w:tcPr>
            <w:tcW w:w="2766" w:type="dxa"/>
          </w:tcPr>
          <w:p w:rsidR="002564EB" w:rsidRPr="003E294F" w:rsidDel="002564EB" w:rsidRDefault="002564EB" w:rsidP="002564EB">
            <w:pPr>
              <w:rPr>
                <w:del w:id="144" w:author="talmid" w:date="2026-01-08T11:07:00Z"/>
                <w:b/>
                <w:bCs/>
                <w:rPrChange w:id="145" w:author="talmid" w:date="2026-01-08T10:57:00Z">
                  <w:rPr>
                    <w:del w:id="146" w:author="talmid" w:date="2026-01-08T11:07:00Z"/>
                  </w:rPr>
                </w:rPrChange>
              </w:rPr>
            </w:pPr>
            <w:del w:id="147" w:author="talmid" w:date="2026-01-08T11:06:00Z">
              <w:r w:rsidRPr="003E294F" w:rsidDel="00D10F11">
                <w:rPr>
                  <w:b/>
                  <w:bCs/>
                  <w:rtl/>
                  <w:rPrChange w:id="148" w:author="talmid" w:date="2026-01-08T10:57:00Z">
                    <w:rPr>
                      <w:rtl/>
                    </w:rPr>
                  </w:rPrChange>
                </w:rPr>
                <w:delText>טענת יציאה</w:delText>
              </w:r>
            </w:del>
          </w:p>
        </w:tc>
      </w:tr>
      <w:tr w:rsidR="002564EB" w:rsidDel="002564EB">
        <w:trPr>
          <w:del w:id="149" w:author="talmid" w:date="2026-01-08T11:07:00Z"/>
        </w:trPr>
        <w:tc>
          <w:tcPr>
            <w:tcW w:w="2765" w:type="dxa"/>
          </w:tcPr>
          <w:p w:rsidR="002564EB" w:rsidDel="002564EB" w:rsidRDefault="002564EB" w:rsidP="002564EB">
            <w:pPr>
              <w:rPr>
                <w:del w:id="150" w:author="talmid" w:date="2026-01-08T11:07:00Z"/>
              </w:rPr>
            </w:pPr>
          </w:p>
        </w:tc>
        <w:tc>
          <w:tcPr>
            <w:tcW w:w="2765" w:type="dxa"/>
          </w:tcPr>
          <w:p w:rsidR="002564EB" w:rsidDel="002564EB" w:rsidRDefault="002564EB" w:rsidP="002564EB">
            <w:pPr>
              <w:rPr>
                <w:del w:id="151" w:author="talmid" w:date="2026-01-08T11:07:00Z"/>
              </w:rPr>
            </w:pPr>
          </w:p>
        </w:tc>
        <w:tc>
          <w:tcPr>
            <w:tcW w:w="2766" w:type="dxa"/>
          </w:tcPr>
          <w:p w:rsidR="002564EB" w:rsidDel="002564EB" w:rsidRDefault="002564EB" w:rsidP="002564EB">
            <w:pPr>
              <w:rPr>
                <w:del w:id="152" w:author="talmid" w:date="2026-01-08T11:07:00Z"/>
              </w:rPr>
            </w:pPr>
          </w:p>
        </w:tc>
      </w:tr>
      <w:tr w:rsidR="002564EB" w:rsidDel="002564EB">
        <w:trPr>
          <w:del w:id="153" w:author="talmid" w:date="2026-01-08T11:07:00Z"/>
        </w:trPr>
        <w:tc>
          <w:tcPr>
            <w:tcW w:w="2765" w:type="dxa"/>
          </w:tcPr>
          <w:p w:rsidR="002564EB" w:rsidDel="002564EB" w:rsidRDefault="002564EB" w:rsidP="002564EB">
            <w:pPr>
              <w:rPr>
                <w:del w:id="154" w:author="talmid" w:date="2026-01-08T11:07:00Z"/>
              </w:rPr>
            </w:pPr>
          </w:p>
        </w:tc>
        <w:tc>
          <w:tcPr>
            <w:tcW w:w="2765" w:type="dxa"/>
          </w:tcPr>
          <w:p w:rsidR="002564EB" w:rsidDel="002564EB" w:rsidRDefault="002564EB" w:rsidP="002564EB">
            <w:pPr>
              <w:rPr>
                <w:del w:id="155" w:author="talmid" w:date="2026-01-08T11:07:00Z"/>
              </w:rPr>
            </w:pPr>
          </w:p>
        </w:tc>
        <w:tc>
          <w:tcPr>
            <w:tcW w:w="2766" w:type="dxa"/>
          </w:tcPr>
          <w:p w:rsidR="002564EB" w:rsidDel="002564EB" w:rsidRDefault="002564EB" w:rsidP="002564EB">
            <w:pPr>
              <w:rPr>
                <w:del w:id="156" w:author="talmid" w:date="2026-01-08T11:07:00Z"/>
              </w:rPr>
            </w:pPr>
          </w:p>
        </w:tc>
      </w:tr>
      <w:tr w:rsidR="002564EB" w:rsidDel="002564EB">
        <w:trPr>
          <w:del w:id="157" w:author="talmid" w:date="2026-01-08T11:07:00Z"/>
        </w:trPr>
        <w:tc>
          <w:tcPr>
            <w:tcW w:w="2765" w:type="dxa"/>
          </w:tcPr>
          <w:p w:rsidR="002564EB" w:rsidDel="002564EB" w:rsidRDefault="002564EB" w:rsidP="002564EB">
            <w:pPr>
              <w:rPr>
                <w:del w:id="158" w:author="talmid" w:date="2026-01-08T11:07:00Z"/>
                <w:rFonts w:hint="cs"/>
                <w:rtl/>
              </w:rPr>
            </w:pPr>
          </w:p>
        </w:tc>
        <w:tc>
          <w:tcPr>
            <w:tcW w:w="2765" w:type="dxa"/>
          </w:tcPr>
          <w:p w:rsidR="002564EB" w:rsidDel="002564EB" w:rsidRDefault="002564EB" w:rsidP="002564EB">
            <w:pPr>
              <w:rPr>
                <w:del w:id="159" w:author="talmid" w:date="2026-01-08T11:07:00Z"/>
                <w:rFonts w:hint="cs"/>
                <w:rtl/>
              </w:rPr>
            </w:pPr>
          </w:p>
        </w:tc>
        <w:tc>
          <w:tcPr>
            <w:tcW w:w="2766" w:type="dxa"/>
          </w:tcPr>
          <w:p w:rsidR="002564EB" w:rsidDel="002564EB" w:rsidRDefault="002564EB" w:rsidP="002564EB">
            <w:pPr>
              <w:rPr>
                <w:del w:id="160" w:author="talmid" w:date="2026-01-08T11:07:00Z"/>
              </w:rPr>
            </w:pPr>
          </w:p>
        </w:tc>
      </w:tr>
    </w:tbl>
    <w:p w:rsidR="00546D15" w:rsidRDefault="00546D15">
      <w:pPr>
        <w:spacing w:after="0"/>
        <w:rPr>
          <w:ins w:id="161" w:author="talmid" w:date="2026-01-08T11:07:00Z"/>
          <w:rtl/>
        </w:rPr>
      </w:pPr>
    </w:p>
    <w:tbl>
      <w:tblPr>
        <w:bidiVisual/>
        <w:tblW w:w="8296"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00" w:firstRow="0" w:lastRow="0" w:firstColumn="0" w:lastColumn="0" w:noHBand="0" w:noVBand="1"/>
        <w:tblPrChange w:id="162" w:author="talmid" w:date="2026-01-08T12:58:00Z">
          <w:tblPr>
            <w:bidiVisual/>
            <w:tblW w:w="8296"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00" w:firstRow="0" w:lastRow="0" w:firstColumn="0" w:lastColumn="0" w:noHBand="0" w:noVBand="1"/>
          </w:tblPr>
        </w:tblPrChange>
      </w:tblPr>
      <w:tblGrid>
        <w:gridCol w:w="2765"/>
        <w:gridCol w:w="2765"/>
        <w:gridCol w:w="2766"/>
        <w:tblGridChange w:id="163">
          <w:tblGrid>
            <w:gridCol w:w="2765"/>
            <w:gridCol w:w="2765"/>
            <w:gridCol w:w="2766"/>
          </w:tblGrid>
        </w:tblGridChange>
      </w:tblGrid>
      <w:tr w:rsidR="002564EB" w:rsidRPr="00BF6F00" w:rsidTr="00D24E4A">
        <w:trPr>
          <w:tblHeader/>
          <w:ins w:id="164" w:author="talmid" w:date="2026-01-08T11:07:00Z"/>
        </w:trPr>
        <w:tc>
          <w:tcPr>
            <w:tcW w:w="8296" w:type="dxa"/>
            <w:gridSpan w:val="3"/>
            <w:shd w:val="clear" w:color="auto" w:fill="FFE599" w:themeFill="accent4" w:themeFillTint="66"/>
            <w:tcPrChange w:id="165" w:author="talmid" w:date="2026-01-08T12:58:00Z">
              <w:tcPr>
                <w:tcW w:w="8296" w:type="dxa"/>
                <w:gridSpan w:val="3"/>
              </w:tcPr>
            </w:tcPrChange>
          </w:tcPr>
          <w:p w:rsidR="002564EB" w:rsidRPr="00D24E4A" w:rsidRDefault="002564EB" w:rsidP="00CB05C3">
            <w:pPr>
              <w:jc w:val="center"/>
              <w:rPr>
                <w:ins w:id="166" w:author="talmid" w:date="2026-01-08T11:07:00Z"/>
                <w:rFonts w:cstheme="minorBidi" w:hint="cs"/>
                <w:rtl/>
                <w:lang w:val="en-US"/>
                <w:rPrChange w:id="167" w:author="talmid" w:date="2026-01-08T12:56:00Z">
                  <w:rPr>
                    <w:ins w:id="168" w:author="talmid" w:date="2026-01-08T11:07:00Z"/>
                    <w:lang w:val="en-US"/>
                  </w:rPr>
                </w:rPrChange>
              </w:rPr>
            </w:pPr>
            <w:proofErr w:type="spellStart"/>
            <w:ins w:id="169" w:author="talmid" w:date="2026-01-08T11:07:00Z">
              <w:r>
                <w:rPr>
                  <w:lang w:val="en-US"/>
                </w:rPr>
                <w:t>Client_com</w:t>
              </w:r>
              <w:proofErr w:type="spellEnd"/>
            </w:ins>
          </w:p>
        </w:tc>
      </w:tr>
      <w:tr w:rsidR="002564EB" w:rsidRPr="003A6FCA" w:rsidTr="00D24E4A">
        <w:trPr>
          <w:ins w:id="170" w:author="talmid" w:date="2026-01-08T11:07:00Z"/>
        </w:trPr>
        <w:tc>
          <w:tcPr>
            <w:tcW w:w="8296" w:type="dxa"/>
            <w:gridSpan w:val="3"/>
            <w:tcPrChange w:id="171" w:author="talmid" w:date="2026-01-08T12:57:00Z">
              <w:tcPr>
                <w:tcW w:w="8296" w:type="dxa"/>
                <w:gridSpan w:val="3"/>
              </w:tcPr>
            </w:tcPrChange>
          </w:tcPr>
          <w:p w:rsidR="002564EB" w:rsidRPr="003A6FCA" w:rsidRDefault="002564EB" w:rsidP="00CB05C3">
            <w:pPr>
              <w:rPr>
                <w:ins w:id="172" w:author="talmid" w:date="2026-01-08T11:07:00Z"/>
                <w:rFonts w:hint="cs"/>
                <w:rtl/>
                <w:lang w:val="en-US"/>
              </w:rPr>
            </w:pPr>
            <w:ins w:id="173" w:author="talmid" w:date="2026-01-08T11:07:00Z">
              <w:r>
                <w:rPr>
                  <w:rFonts w:hint="cs"/>
                  <w:rtl/>
                  <w:lang w:val="en-US"/>
                </w:rPr>
                <w:t>משמש לתקשורת של הלקוח עם השרת</w:t>
              </w:r>
            </w:ins>
          </w:p>
        </w:tc>
      </w:tr>
      <w:tr w:rsidR="002564EB" w:rsidRPr="003A6FCA" w:rsidTr="00D24E4A">
        <w:trPr>
          <w:ins w:id="174" w:author="talmid" w:date="2026-01-08T11:07:00Z"/>
        </w:trPr>
        <w:tc>
          <w:tcPr>
            <w:tcW w:w="2765" w:type="dxa"/>
            <w:shd w:val="clear" w:color="auto" w:fill="FFE599" w:themeFill="accent4" w:themeFillTint="66"/>
            <w:tcPrChange w:id="175" w:author="talmid" w:date="2026-01-08T12:57:00Z">
              <w:tcPr>
                <w:tcW w:w="2765" w:type="dxa"/>
              </w:tcPr>
            </w:tcPrChange>
          </w:tcPr>
          <w:p w:rsidR="002564EB" w:rsidRPr="003A6FCA" w:rsidRDefault="002564EB" w:rsidP="00CB05C3">
            <w:pPr>
              <w:rPr>
                <w:ins w:id="176" w:author="talmid" w:date="2026-01-08T11:07:00Z"/>
                <w:b/>
                <w:bCs/>
              </w:rPr>
            </w:pPr>
            <w:ins w:id="177" w:author="talmid" w:date="2026-01-08T11:07:00Z">
              <w:r w:rsidRPr="003A6FCA">
                <w:rPr>
                  <w:b/>
                  <w:bCs/>
                  <w:rtl/>
                </w:rPr>
                <w:t>שם משתנה</w:t>
              </w:r>
            </w:ins>
          </w:p>
        </w:tc>
        <w:tc>
          <w:tcPr>
            <w:tcW w:w="5531" w:type="dxa"/>
            <w:gridSpan w:val="2"/>
            <w:shd w:val="clear" w:color="auto" w:fill="FFE599" w:themeFill="accent4" w:themeFillTint="66"/>
            <w:tcPrChange w:id="178" w:author="talmid" w:date="2026-01-08T12:57:00Z">
              <w:tcPr>
                <w:tcW w:w="5531" w:type="dxa"/>
                <w:gridSpan w:val="2"/>
              </w:tcPr>
            </w:tcPrChange>
          </w:tcPr>
          <w:p w:rsidR="002564EB" w:rsidRPr="003A6FCA" w:rsidRDefault="002564EB" w:rsidP="00CB05C3">
            <w:pPr>
              <w:rPr>
                <w:ins w:id="179" w:author="talmid" w:date="2026-01-08T11:07:00Z"/>
                <w:b/>
                <w:bCs/>
              </w:rPr>
            </w:pPr>
            <w:ins w:id="180" w:author="talmid" w:date="2026-01-08T11:07:00Z">
              <w:r w:rsidRPr="003A6FCA">
                <w:rPr>
                  <w:b/>
                  <w:bCs/>
                  <w:rtl/>
                </w:rPr>
                <w:t>תפקיד</w:t>
              </w:r>
            </w:ins>
          </w:p>
        </w:tc>
      </w:tr>
      <w:tr w:rsidR="002564EB" w:rsidTr="00D24E4A">
        <w:trPr>
          <w:ins w:id="181" w:author="talmid" w:date="2026-01-08T11:07:00Z"/>
        </w:trPr>
        <w:tc>
          <w:tcPr>
            <w:tcW w:w="2765" w:type="dxa"/>
            <w:tcPrChange w:id="182" w:author="talmid" w:date="2026-01-08T12:57:00Z">
              <w:tcPr>
                <w:tcW w:w="2765" w:type="dxa"/>
              </w:tcPr>
            </w:tcPrChange>
          </w:tcPr>
          <w:p w:rsidR="002564EB" w:rsidRPr="00716035" w:rsidRDefault="00716035" w:rsidP="00CB05C3">
            <w:pPr>
              <w:rPr>
                <w:ins w:id="183" w:author="talmid" w:date="2026-01-08T11:07:00Z"/>
                <w:lang w:val="en-US"/>
                <w:rPrChange w:id="184" w:author="talmid" w:date="2026-01-08T11:14:00Z">
                  <w:rPr>
                    <w:ins w:id="185" w:author="talmid" w:date="2026-01-08T11:07:00Z"/>
                  </w:rPr>
                </w:rPrChange>
              </w:rPr>
            </w:pPr>
            <w:proofErr w:type="spellStart"/>
            <w:ins w:id="186" w:author="talmid" w:date="2026-01-08T11:15:00Z">
              <w:r>
                <w:rPr>
                  <w:lang w:val="en-US"/>
                </w:rPr>
                <w:t>my</w:t>
              </w:r>
            </w:ins>
            <w:ins w:id="187" w:author="talmid" w:date="2026-01-08T11:14:00Z">
              <w:r>
                <w:rPr>
                  <w:lang w:val="en-US"/>
                </w:rPr>
                <w:t>_socket</w:t>
              </w:r>
            </w:ins>
            <w:proofErr w:type="spellEnd"/>
          </w:p>
        </w:tc>
        <w:tc>
          <w:tcPr>
            <w:tcW w:w="5531" w:type="dxa"/>
            <w:gridSpan w:val="2"/>
            <w:tcPrChange w:id="188" w:author="talmid" w:date="2026-01-08T12:57:00Z">
              <w:tcPr>
                <w:tcW w:w="5531" w:type="dxa"/>
                <w:gridSpan w:val="2"/>
              </w:tcPr>
            </w:tcPrChange>
          </w:tcPr>
          <w:p w:rsidR="002564EB" w:rsidRDefault="00716035" w:rsidP="00CB05C3">
            <w:pPr>
              <w:rPr>
                <w:ins w:id="189" w:author="talmid" w:date="2026-01-08T11:07:00Z"/>
                <w:rFonts w:hint="cs"/>
              </w:rPr>
            </w:pPr>
            <w:proofErr w:type="spellStart"/>
            <w:ins w:id="190" w:author="talmid" w:date="2026-01-08T11:16:00Z">
              <w:r>
                <w:rPr>
                  <w:rFonts w:hint="cs"/>
                  <w:rtl/>
                </w:rPr>
                <w:t>הסוקט</w:t>
              </w:r>
              <w:proofErr w:type="spellEnd"/>
              <w:r>
                <w:rPr>
                  <w:rFonts w:hint="cs"/>
                  <w:rtl/>
                </w:rPr>
                <w:t xml:space="preserve"> של הלקוח דרכה יעבור תקשורת</w:t>
              </w:r>
            </w:ins>
          </w:p>
        </w:tc>
      </w:tr>
      <w:tr w:rsidR="002564EB" w:rsidTr="00D24E4A">
        <w:trPr>
          <w:ins w:id="191" w:author="talmid" w:date="2026-01-08T11:07:00Z"/>
        </w:trPr>
        <w:tc>
          <w:tcPr>
            <w:tcW w:w="2765" w:type="dxa"/>
            <w:tcPrChange w:id="192" w:author="talmid" w:date="2026-01-08T12:57:00Z">
              <w:tcPr>
                <w:tcW w:w="2765" w:type="dxa"/>
              </w:tcPr>
            </w:tcPrChange>
          </w:tcPr>
          <w:p w:rsidR="002564EB" w:rsidRPr="00716035" w:rsidRDefault="00716035" w:rsidP="00CB05C3">
            <w:pPr>
              <w:rPr>
                <w:ins w:id="193" w:author="talmid" w:date="2026-01-08T11:07:00Z"/>
                <w:lang w:val="en-US"/>
                <w:rPrChange w:id="194" w:author="talmid" w:date="2026-01-08T11:15:00Z">
                  <w:rPr>
                    <w:ins w:id="195" w:author="talmid" w:date="2026-01-08T11:07:00Z"/>
                    <w:rFonts w:hint="cs"/>
                  </w:rPr>
                </w:rPrChange>
              </w:rPr>
            </w:pPr>
            <w:proofErr w:type="spellStart"/>
            <w:ins w:id="196" w:author="talmid" w:date="2026-01-08T11:15:00Z">
              <w:r>
                <w:rPr>
                  <w:lang w:val="en-US"/>
                </w:rPr>
                <w:t>server_ip</w:t>
              </w:r>
            </w:ins>
            <w:proofErr w:type="spellEnd"/>
          </w:p>
        </w:tc>
        <w:tc>
          <w:tcPr>
            <w:tcW w:w="5531" w:type="dxa"/>
            <w:gridSpan w:val="2"/>
            <w:tcPrChange w:id="197" w:author="talmid" w:date="2026-01-08T12:57:00Z">
              <w:tcPr>
                <w:tcW w:w="5531" w:type="dxa"/>
                <w:gridSpan w:val="2"/>
              </w:tcPr>
            </w:tcPrChange>
          </w:tcPr>
          <w:p w:rsidR="002564EB" w:rsidRDefault="00716035" w:rsidP="00CB05C3">
            <w:pPr>
              <w:rPr>
                <w:ins w:id="198" w:author="talmid" w:date="2026-01-08T11:07:00Z"/>
                <w:rFonts w:hint="cs"/>
              </w:rPr>
            </w:pPr>
            <w:ins w:id="199" w:author="talmid" w:date="2026-01-08T11:16:00Z">
              <w:r>
                <w:rPr>
                  <w:rFonts w:hint="cs"/>
                  <w:rtl/>
                </w:rPr>
                <w:t>התחברות לשרת</w:t>
              </w:r>
            </w:ins>
          </w:p>
        </w:tc>
      </w:tr>
      <w:tr w:rsidR="002564EB" w:rsidTr="00D24E4A">
        <w:trPr>
          <w:trHeight w:val="70"/>
          <w:ins w:id="200" w:author="talmid" w:date="2026-01-08T11:07:00Z"/>
          <w:trPrChange w:id="201" w:author="talmid" w:date="2026-01-08T12:57:00Z">
            <w:trPr>
              <w:trHeight w:val="70"/>
            </w:trPr>
          </w:trPrChange>
        </w:trPr>
        <w:tc>
          <w:tcPr>
            <w:tcW w:w="2765" w:type="dxa"/>
            <w:tcPrChange w:id="202" w:author="talmid" w:date="2026-01-08T12:57:00Z">
              <w:tcPr>
                <w:tcW w:w="2765" w:type="dxa"/>
              </w:tcPr>
            </w:tcPrChange>
          </w:tcPr>
          <w:p w:rsidR="002564EB" w:rsidRPr="00716035" w:rsidRDefault="00716035" w:rsidP="00CB05C3">
            <w:pPr>
              <w:rPr>
                <w:ins w:id="203" w:author="talmid" w:date="2026-01-08T11:07:00Z"/>
                <w:lang w:val="en-US"/>
                <w:rPrChange w:id="204" w:author="talmid" w:date="2026-01-08T11:15:00Z">
                  <w:rPr>
                    <w:ins w:id="205" w:author="talmid" w:date="2026-01-08T11:07:00Z"/>
                    <w:rFonts w:hint="cs"/>
                  </w:rPr>
                </w:rPrChange>
              </w:rPr>
            </w:pPr>
            <w:ins w:id="206" w:author="talmid" w:date="2026-01-08T11:15:00Z">
              <w:r>
                <w:rPr>
                  <w:lang w:val="en-US"/>
                </w:rPr>
                <w:t>port</w:t>
              </w:r>
            </w:ins>
          </w:p>
        </w:tc>
        <w:tc>
          <w:tcPr>
            <w:tcW w:w="5531" w:type="dxa"/>
            <w:gridSpan w:val="2"/>
            <w:tcPrChange w:id="207" w:author="talmid" w:date="2026-01-08T12:57:00Z">
              <w:tcPr>
                <w:tcW w:w="5531" w:type="dxa"/>
                <w:gridSpan w:val="2"/>
              </w:tcPr>
            </w:tcPrChange>
          </w:tcPr>
          <w:p w:rsidR="002564EB" w:rsidRDefault="00716035" w:rsidP="00CB05C3">
            <w:pPr>
              <w:rPr>
                <w:ins w:id="208" w:author="talmid" w:date="2026-01-08T11:07:00Z"/>
                <w:rFonts w:hint="cs"/>
              </w:rPr>
            </w:pPr>
            <w:ins w:id="209" w:author="talmid" w:date="2026-01-08T11:16:00Z">
              <w:r>
                <w:rPr>
                  <w:rFonts w:hint="cs"/>
                  <w:rtl/>
                </w:rPr>
                <w:t>הפורט</w:t>
              </w:r>
            </w:ins>
            <w:ins w:id="210" w:author="talmid" w:date="2026-01-08T11:17:00Z">
              <w:r>
                <w:rPr>
                  <w:rFonts w:hint="cs"/>
                  <w:rtl/>
                </w:rPr>
                <w:t xml:space="preserve"> שהשרת רץ עליו</w:t>
              </w:r>
            </w:ins>
          </w:p>
        </w:tc>
      </w:tr>
      <w:tr w:rsidR="002564EB" w:rsidTr="00D24E4A">
        <w:trPr>
          <w:ins w:id="211" w:author="talmid" w:date="2026-01-08T11:07:00Z"/>
        </w:trPr>
        <w:tc>
          <w:tcPr>
            <w:tcW w:w="2765" w:type="dxa"/>
            <w:tcPrChange w:id="212" w:author="talmid" w:date="2026-01-08T12:57:00Z">
              <w:tcPr>
                <w:tcW w:w="2765" w:type="dxa"/>
              </w:tcPr>
            </w:tcPrChange>
          </w:tcPr>
          <w:p w:rsidR="002564EB" w:rsidRPr="00716035" w:rsidRDefault="00716035" w:rsidP="00CB05C3">
            <w:pPr>
              <w:rPr>
                <w:ins w:id="213" w:author="talmid" w:date="2026-01-08T11:07:00Z"/>
                <w:lang w:val="en-US"/>
                <w:rPrChange w:id="214" w:author="talmid" w:date="2026-01-08T11:15:00Z">
                  <w:rPr>
                    <w:ins w:id="215" w:author="talmid" w:date="2026-01-08T11:07:00Z"/>
                    <w:rFonts w:hint="cs"/>
                  </w:rPr>
                </w:rPrChange>
              </w:rPr>
            </w:pPr>
            <w:proofErr w:type="spellStart"/>
            <w:ins w:id="216" w:author="talmid" w:date="2026-01-08T11:15:00Z">
              <w:r>
                <w:rPr>
                  <w:lang w:val="en-US"/>
                </w:rPr>
                <w:t>recvQ</w:t>
              </w:r>
            </w:ins>
            <w:ins w:id="217" w:author="talmid" w:date="2026-01-08T11:19:00Z">
              <w:r>
                <w:rPr>
                  <w:lang w:val="en-US"/>
                </w:rPr>
                <w:t>_self</w:t>
              </w:r>
            </w:ins>
            <w:proofErr w:type="spellEnd"/>
          </w:p>
        </w:tc>
        <w:tc>
          <w:tcPr>
            <w:tcW w:w="5531" w:type="dxa"/>
            <w:gridSpan w:val="2"/>
            <w:tcPrChange w:id="218" w:author="talmid" w:date="2026-01-08T12:57:00Z">
              <w:tcPr>
                <w:tcW w:w="5531" w:type="dxa"/>
                <w:gridSpan w:val="2"/>
              </w:tcPr>
            </w:tcPrChange>
          </w:tcPr>
          <w:p w:rsidR="002564EB" w:rsidRDefault="00716035" w:rsidP="00CB05C3">
            <w:pPr>
              <w:rPr>
                <w:ins w:id="219" w:author="talmid" w:date="2026-01-08T11:07:00Z"/>
              </w:rPr>
            </w:pPr>
            <w:ins w:id="220" w:author="talmid" w:date="2026-01-08T11:17:00Z">
              <w:r>
                <w:rPr>
                  <w:rFonts w:hint="cs"/>
                  <w:rtl/>
                </w:rPr>
                <w:t>תור דרכו יעבור מידע מהתקשורת ללוגיקה</w:t>
              </w:r>
            </w:ins>
          </w:p>
        </w:tc>
      </w:tr>
      <w:tr w:rsidR="002564EB" w:rsidTr="00D24E4A">
        <w:trPr>
          <w:ins w:id="221" w:author="talmid" w:date="2026-01-08T11:07:00Z"/>
        </w:trPr>
        <w:tc>
          <w:tcPr>
            <w:tcW w:w="2765" w:type="dxa"/>
            <w:tcPrChange w:id="222" w:author="talmid" w:date="2026-01-08T12:57:00Z">
              <w:tcPr>
                <w:tcW w:w="2765" w:type="dxa"/>
              </w:tcPr>
            </w:tcPrChange>
          </w:tcPr>
          <w:p w:rsidR="002564EB" w:rsidRPr="00716035" w:rsidRDefault="00716035" w:rsidP="00CB05C3">
            <w:pPr>
              <w:rPr>
                <w:ins w:id="223" w:author="talmid" w:date="2026-01-08T11:07:00Z"/>
                <w:lang w:val="en-US"/>
                <w:rPrChange w:id="224" w:author="talmid" w:date="2026-01-08T11:16:00Z">
                  <w:rPr>
                    <w:ins w:id="225" w:author="talmid" w:date="2026-01-08T11:07:00Z"/>
                    <w:rFonts w:hint="cs"/>
                  </w:rPr>
                </w:rPrChange>
              </w:rPr>
            </w:pPr>
            <w:ins w:id="226" w:author="talmid" w:date="2026-01-08T11:16:00Z">
              <w:r>
                <w:rPr>
                  <w:lang w:val="en-US"/>
                </w:rPr>
                <w:t>Iv</w:t>
              </w:r>
            </w:ins>
          </w:p>
        </w:tc>
        <w:tc>
          <w:tcPr>
            <w:tcW w:w="5531" w:type="dxa"/>
            <w:gridSpan w:val="2"/>
            <w:tcPrChange w:id="227" w:author="talmid" w:date="2026-01-08T12:57:00Z">
              <w:tcPr>
                <w:tcW w:w="5531" w:type="dxa"/>
                <w:gridSpan w:val="2"/>
              </w:tcPr>
            </w:tcPrChange>
          </w:tcPr>
          <w:p w:rsidR="002564EB" w:rsidRDefault="00716035" w:rsidP="00CB05C3">
            <w:pPr>
              <w:rPr>
                <w:ins w:id="228" w:author="talmid" w:date="2026-01-08T11:07:00Z"/>
              </w:rPr>
            </w:pPr>
            <w:ins w:id="229" w:author="talmid" w:date="2026-01-08T11:17:00Z">
              <w:r>
                <w:rPr>
                  <w:rFonts w:hint="cs"/>
                  <w:rtl/>
                </w:rPr>
                <w:t>בייט רנדומלי לשימוש בהצפנה</w:t>
              </w:r>
            </w:ins>
          </w:p>
        </w:tc>
      </w:tr>
      <w:tr w:rsidR="002564EB" w:rsidTr="00D24E4A">
        <w:trPr>
          <w:ins w:id="230" w:author="talmid" w:date="2026-01-08T11:07:00Z"/>
        </w:trPr>
        <w:tc>
          <w:tcPr>
            <w:tcW w:w="2765" w:type="dxa"/>
            <w:tcPrChange w:id="231" w:author="talmid" w:date="2026-01-08T12:57:00Z">
              <w:tcPr>
                <w:tcW w:w="2765" w:type="dxa"/>
              </w:tcPr>
            </w:tcPrChange>
          </w:tcPr>
          <w:p w:rsidR="002564EB" w:rsidRPr="00716035" w:rsidRDefault="00716035" w:rsidP="00CB05C3">
            <w:pPr>
              <w:rPr>
                <w:ins w:id="232" w:author="talmid" w:date="2026-01-08T11:07:00Z"/>
                <w:lang w:val="en-US"/>
                <w:rPrChange w:id="233" w:author="talmid" w:date="2026-01-08T11:16:00Z">
                  <w:rPr>
                    <w:ins w:id="234" w:author="talmid" w:date="2026-01-08T11:07:00Z"/>
                    <w:rFonts w:hint="cs"/>
                  </w:rPr>
                </w:rPrChange>
              </w:rPr>
            </w:pPr>
            <w:ins w:id="235" w:author="talmid" w:date="2026-01-08T11:16:00Z">
              <w:r>
                <w:rPr>
                  <w:lang w:val="en-US"/>
                </w:rPr>
                <w:t>Cipher</w:t>
              </w:r>
            </w:ins>
          </w:p>
        </w:tc>
        <w:tc>
          <w:tcPr>
            <w:tcW w:w="5531" w:type="dxa"/>
            <w:gridSpan w:val="2"/>
            <w:tcPrChange w:id="236" w:author="talmid" w:date="2026-01-08T12:57:00Z">
              <w:tcPr>
                <w:tcW w:w="5531" w:type="dxa"/>
                <w:gridSpan w:val="2"/>
              </w:tcPr>
            </w:tcPrChange>
          </w:tcPr>
          <w:p w:rsidR="002564EB" w:rsidRDefault="00716035" w:rsidP="00CB05C3">
            <w:pPr>
              <w:rPr>
                <w:ins w:id="237" w:author="talmid" w:date="2026-01-08T11:07:00Z"/>
                <w:rFonts w:hint="cs"/>
              </w:rPr>
            </w:pPr>
            <w:ins w:id="238" w:author="talmid" w:date="2026-01-08T11:17:00Z">
              <w:r>
                <w:rPr>
                  <w:rFonts w:hint="cs"/>
                  <w:rtl/>
                </w:rPr>
                <w:t xml:space="preserve">מפתח התקשרות עם </w:t>
              </w:r>
            </w:ins>
            <w:ins w:id="239" w:author="talmid" w:date="2026-01-08T11:18:00Z">
              <w:r>
                <w:rPr>
                  <w:rFonts w:hint="cs"/>
                  <w:rtl/>
                </w:rPr>
                <w:t>שרת</w:t>
              </w:r>
            </w:ins>
          </w:p>
        </w:tc>
      </w:tr>
      <w:tr w:rsidR="002564EB" w:rsidRPr="003A6FCA" w:rsidTr="00D24E4A">
        <w:trPr>
          <w:ins w:id="240" w:author="talmid" w:date="2026-01-08T11:07:00Z"/>
        </w:trPr>
        <w:tc>
          <w:tcPr>
            <w:tcW w:w="2765" w:type="dxa"/>
            <w:shd w:val="clear" w:color="auto" w:fill="FFE599" w:themeFill="accent4" w:themeFillTint="66"/>
            <w:tcPrChange w:id="241" w:author="talmid" w:date="2026-01-08T12:57:00Z">
              <w:tcPr>
                <w:tcW w:w="2765" w:type="dxa"/>
              </w:tcPr>
            </w:tcPrChange>
          </w:tcPr>
          <w:p w:rsidR="002564EB" w:rsidRPr="003A6FCA" w:rsidRDefault="002564EB" w:rsidP="00CB05C3">
            <w:pPr>
              <w:rPr>
                <w:ins w:id="242" w:author="talmid" w:date="2026-01-08T11:07:00Z"/>
                <w:b/>
                <w:bCs/>
              </w:rPr>
            </w:pPr>
            <w:ins w:id="243" w:author="talmid" w:date="2026-01-08T11:07:00Z">
              <w:r w:rsidRPr="003A6FCA">
                <w:rPr>
                  <w:b/>
                  <w:bCs/>
                  <w:rtl/>
                </w:rPr>
                <w:t>שם פעולה</w:t>
              </w:r>
            </w:ins>
          </w:p>
        </w:tc>
        <w:tc>
          <w:tcPr>
            <w:tcW w:w="2765" w:type="dxa"/>
            <w:shd w:val="clear" w:color="auto" w:fill="FFE599" w:themeFill="accent4" w:themeFillTint="66"/>
            <w:tcPrChange w:id="244" w:author="talmid" w:date="2026-01-08T12:57:00Z">
              <w:tcPr>
                <w:tcW w:w="2765" w:type="dxa"/>
              </w:tcPr>
            </w:tcPrChange>
          </w:tcPr>
          <w:p w:rsidR="002564EB" w:rsidRPr="00D24E4A" w:rsidRDefault="002564EB" w:rsidP="00CB05C3">
            <w:pPr>
              <w:rPr>
                <w:ins w:id="245" w:author="talmid" w:date="2026-01-08T11:07:00Z"/>
                <w:rFonts w:cstheme="minorBidi" w:hint="cs"/>
                <w:b/>
                <w:bCs/>
                <w:rtl/>
                <w:rPrChange w:id="246" w:author="talmid" w:date="2026-01-08T12:58:00Z">
                  <w:rPr>
                    <w:ins w:id="247" w:author="talmid" w:date="2026-01-08T11:07:00Z"/>
                    <w:b/>
                    <w:bCs/>
                  </w:rPr>
                </w:rPrChange>
              </w:rPr>
            </w:pPr>
            <w:ins w:id="248" w:author="talmid" w:date="2026-01-08T11:07:00Z">
              <w:r w:rsidRPr="003A6FCA">
                <w:rPr>
                  <w:b/>
                  <w:bCs/>
                  <w:rtl/>
                </w:rPr>
                <w:t>טענת כניסה</w:t>
              </w:r>
            </w:ins>
          </w:p>
        </w:tc>
        <w:tc>
          <w:tcPr>
            <w:tcW w:w="2766" w:type="dxa"/>
            <w:shd w:val="clear" w:color="auto" w:fill="FFE599" w:themeFill="accent4" w:themeFillTint="66"/>
            <w:tcPrChange w:id="249" w:author="talmid" w:date="2026-01-08T12:57:00Z">
              <w:tcPr>
                <w:tcW w:w="2766" w:type="dxa"/>
              </w:tcPr>
            </w:tcPrChange>
          </w:tcPr>
          <w:p w:rsidR="002564EB" w:rsidRPr="003A6FCA" w:rsidRDefault="002564EB" w:rsidP="00CB05C3">
            <w:pPr>
              <w:rPr>
                <w:ins w:id="250" w:author="talmid" w:date="2026-01-08T11:07:00Z"/>
                <w:b/>
                <w:bCs/>
              </w:rPr>
            </w:pPr>
            <w:ins w:id="251" w:author="talmid" w:date="2026-01-08T11:07:00Z">
              <w:r w:rsidRPr="003A6FCA">
                <w:rPr>
                  <w:b/>
                  <w:bCs/>
                  <w:rtl/>
                </w:rPr>
                <w:t>טענת יציאה</w:t>
              </w:r>
            </w:ins>
          </w:p>
        </w:tc>
      </w:tr>
      <w:tr w:rsidR="002564EB" w:rsidTr="00D24E4A">
        <w:trPr>
          <w:ins w:id="252" w:author="talmid" w:date="2026-01-08T11:07:00Z"/>
        </w:trPr>
        <w:tc>
          <w:tcPr>
            <w:tcW w:w="2765" w:type="dxa"/>
            <w:tcPrChange w:id="253" w:author="talmid" w:date="2026-01-08T12:57:00Z">
              <w:tcPr>
                <w:tcW w:w="2765" w:type="dxa"/>
              </w:tcPr>
            </w:tcPrChange>
          </w:tcPr>
          <w:p w:rsidR="002564EB" w:rsidRPr="002F28EB" w:rsidRDefault="002F28EB" w:rsidP="00CB05C3">
            <w:pPr>
              <w:rPr>
                <w:ins w:id="254" w:author="talmid" w:date="2026-01-08T11:07:00Z"/>
                <w:lang w:val="en-US"/>
                <w:rPrChange w:id="255" w:author="talmid" w:date="2026-01-08T11:20:00Z">
                  <w:rPr>
                    <w:ins w:id="256" w:author="talmid" w:date="2026-01-08T11:07:00Z"/>
                    <w:rFonts w:hint="cs"/>
                  </w:rPr>
                </w:rPrChange>
              </w:rPr>
            </w:pPr>
            <w:ins w:id="257" w:author="talmid" w:date="2026-01-08T11:20:00Z">
              <w:r>
                <w:rPr>
                  <w:lang w:val="en-US"/>
                </w:rPr>
                <w:t>_</w:t>
              </w:r>
              <w:proofErr w:type="spellStart"/>
              <w:r>
                <w:rPr>
                  <w:lang w:val="en-US"/>
                </w:rPr>
                <w:t>main_loop</w:t>
              </w:r>
            </w:ins>
            <w:proofErr w:type="spellEnd"/>
            <w:ins w:id="258" w:author="talmid" w:date="2026-01-08T11:24:00Z">
              <w:r w:rsidR="005E0031">
                <w:rPr>
                  <w:lang w:val="en-US"/>
                </w:rPr>
                <w:t>(self)</w:t>
              </w:r>
            </w:ins>
          </w:p>
        </w:tc>
        <w:tc>
          <w:tcPr>
            <w:tcW w:w="2765" w:type="dxa"/>
            <w:tcPrChange w:id="259" w:author="talmid" w:date="2026-01-08T12:57:00Z">
              <w:tcPr>
                <w:tcW w:w="2765" w:type="dxa"/>
              </w:tcPr>
            </w:tcPrChange>
          </w:tcPr>
          <w:p w:rsidR="002564EB" w:rsidRDefault="002564EB" w:rsidP="00CB05C3">
            <w:pPr>
              <w:rPr>
                <w:ins w:id="260" w:author="talmid" w:date="2026-01-08T11:07:00Z"/>
                <w:rFonts w:hint="cs"/>
              </w:rPr>
            </w:pPr>
          </w:p>
        </w:tc>
        <w:tc>
          <w:tcPr>
            <w:tcW w:w="2766" w:type="dxa"/>
            <w:tcPrChange w:id="261" w:author="talmid" w:date="2026-01-08T12:57:00Z">
              <w:tcPr>
                <w:tcW w:w="2766" w:type="dxa"/>
              </w:tcPr>
            </w:tcPrChange>
          </w:tcPr>
          <w:p w:rsidR="002564EB" w:rsidRDefault="002F28EB" w:rsidP="00CB05C3">
            <w:pPr>
              <w:rPr>
                <w:ins w:id="262" w:author="talmid" w:date="2026-01-08T11:07:00Z"/>
              </w:rPr>
            </w:pPr>
            <w:ins w:id="263" w:author="talmid" w:date="2026-01-08T11:21:00Z">
              <w:r>
                <w:rPr>
                  <w:rFonts w:hint="cs"/>
                  <w:rtl/>
                </w:rPr>
                <w:t>הלולאה הכללית של התקשורת</w:t>
              </w:r>
            </w:ins>
          </w:p>
        </w:tc>
      </w:tr>
      <w:tr w:rsidR="002564EB" w:rsidTr="00D24E4A">
        <w:trPr>
          <w:ins w:id="264" w:author="talmid" w:date="2026-01-08T11:07:00Z"/>
        </w:trPr>
        <w:tc>
          <w:tcPr>
            <w:tcW w:w="2765" w:type="dxa"/>
            <w:tcPrChange w:id="265" w:author="talmid" w:date="2026-01-08T12:57:00Z">
              <w:tcPr>
                <w:tcW w:w="2765" w:type="dxa"/>
              </w:tcPr>
            </w:tcPrChange>
          </w:tcPr>
          <w:p w:rsidR="003248B2" w:rsidRPr="003248B2" w:rsidRDefault="003248B2" w:rsidP="003248B2">
            <w:pPr>
              <w:pStyle w:val="HTML"/>
              <w:rPr>
                <w:ins w:id="266" w:author="talmid" w:date="2026-01-08T11:25:00Z"/>
              </w:rPr>
            </w:pPr>
            <w:ins w:id="267" w:author="talmid" w:date="2026-01-08T11:25:00Z">
              <w:r>
                <w:t>__</w:t>
              </w:r>
              <w:proofErr w:type="spellStart"/>
              <w:r>
                <w:t>init</w:t>
              </w:r>
              <w:proofErr w:type="spellEnd"/>
              <w:r>
                <w:t>_</w:t>
              </w:r>
              <w:proofErr w:type="gramStart"/>
              <w:r>
                <w:t>_</w:t>
              </w:r>
              <w:r w:rsidRPr="003248B2">
                <w:t>(</w:t>
              </w:r>
              <w:proofErr w:type="gramEnd"/>
              <w:r w:rsidRPr="003248B2">
                <w:t xml:space="preserve">self, </w:t>
              </w:r>
              <w:proofErr w:type="spellStart"/>
              <w:r w:rsidRPr="003248B2">
                <w:t>server_ip</w:t>
              </w:r>
              <w:proofErr w:type="spellEnd"/>
              <w:r w:rsidRPr="003248B2">
                <w:t xml:space="preserve">, port, </w:t>
              </w:r>
              <w:proofErr w:type="spellStart"/>
              <w:r w:rsidRPr="003248B2">
                <w:t>recvQ</w:t>
              </w:r>
            </w:ins>
            <w:ins w:id="268" w:author="talmid" w:date="2026-01-08T11:26:00Z">
              <w:r>
                <w:t>_self</w:t>
              </w:r>
            </w:ins>
            <w:proofErr w:type="spellEnd"/>
            <w:ins w:id="269" w:author="talmid" w:date="2026-01-08T11:25:00Z">
              <w:r w:rsidRPr="003248B2">
                <w:t>)</w:t>
              </w:r>
            </w:ins>
          </w:p>
          <w:p w:rsidR="002564EB" w:rsidRPr="003248B2" w:rsidRDefault="002564EB" w:rsidP="00CB05C3">
            <w:pPr>
              <w:rPr>
                <w:ins w:id="270" w:author="talmid" w:date="2026-01-08T11:07:00Z"/>
                <w:rFonts w:hint="cs"/>
                <w:lang w:val="en-US"/>
                <w:rPrChange w:id="271" w:author="talmid" w:date="2026-01-08T11:25:00Z">
                  <w:rPr>
                    <w:ins w:id="272" w:author="talmid" w:date="2026-01-08T11:07:00Z"/>
                    <w:rFonts w:hint="cs"/>
                  </w:rPr>
                </w:rPrChange>
              </w:rPr>
            </w:pPr>
          </w:p>
        </w:tc>
        <w:tc>
          <w:tcPr>
            <w:tcW w:w="2765" w:type="dxa"/>
            <w:tcPrChange w:id="273" w:author="talmid" w:date="2026-01-08T12:57:00Z">
              <w:tcPr>
                <w:tcW w:w="2765" w:type="dxa"/>
              </w:tcPr>
            </w:tcPrChange>
          </w:tcPr>
          <w:p w:rsidR="002564EB" w:rsidRDefault="002F28EB" w:rsidP="00CB05C3">
            <w:pPr>
              <w:rPr>
                <w:ins w:id="274" w:author="talmid" w:date="2026-01-08T11:07:00Z"/>
              </w:rPr>
            </w:pPr>
            <w:ins w:id="275" w:author="talmid" w:date="2026-01-08T11:21:00Z">
              <w:r>
                <w:rPr>
                  <w:rFonts w:hint="cs"/>
                  <w:rtl/>
                </w:rPr>
                <w:t>מקבל את כל המשתנים שלו</w:t>
              </w:r>
            </w:ins>
          </w:p>
        </w:tc>
        <w:tc>
          <w:tcPr>
            <w:tcW w:w="2766" w:type="dxa"/>
            <w:tcPrChange w:id="276" w:author="talmid" w:date="2026-01-08T12:57:00Z">
              <w:tcPr>
                <w:tcW w:w="2766" w:type="dxa"/>
              </w:tcPr>
            </w:tcPrChange>
          </w:tcPr>
          <w:p w:rsidR="002564EB" w:rsidRDefault="002F28EB" w:rsidP="00CB05C3">
            <w:pPr>
              <w:rPr>
                <w:ins w:id="277" w:author="talmid" w:date="2026-01-08T11:07:00Z"/>
              </w:rPr>
            </w:pPr>
            <w:ins w:id="278" w:author="talmid" w:date="2026-01-08T11:21:00Z">
              <w:r>
                <w:rPr>
                  <w:rFonts w:hint="cs"/>
                  <w:rtl/>
                </w:rPr>
                <w:t>שמורים אצלו עכשיו במחלקה</w:t>
              </w:r>
            </w:ins>
          </w:p>
        </w:tc>
      </w:tr>
      <w:tr w:rsidR="002564EB" w:rsidTr="00D24E4A">
        <w:trPr>
          <w:ins w:id="279" w:author="talmid" w:date="2026-01-08T11:07:00Z"/>
        </w:trPr>
        <w:tc>
          <w:tcPr>
            <w:tcW w:w="2765" w:type="dxa"/>
            <w:tcPrChange w:id="280" w:author="talmid" w:date="2026-01-08T12:57:00Z">
              <w:tcPr>
                <w:tcW w:w="2765" w:type="dxa"/>
              </w:tcPr>
            </w:tcPrChange>
          </w:tcPr>
          <w:p w:rsidR="002564EB" w:rsidRPr="002F28EB" w:rsidRDefault="002F28EB" w:rsidP="00CB05C3">
            <w:pPr>
              <w:rPr>
                <w:ins w:id="281" w:author="talmid" w:date="2026-01-08T11:07:00Z"/>
                <w:lang w:val="en-US"/>
                <w:rPrChange w:id="282" w:author="talmid" w:date="2026-01-08T11:22:00Z">
                  <w:rPr>
                    <w:ins w:id="283" w:author="talmid" w:date="2026-01-08T11:07:00Z"/>
                  </w:rPr>
                </w:rPrChange>
              </w:rPr>
            </w:pPr>
            <w:ins w:id="284" w:author="talmid" w:date="2026-01-08T11:22:00Z">
              <w:r>
                <w:rPr>
                  <w:lang w:val="en-US"/>
                </w:rPr>
                <w:t>_</w:t>
              </w:r>
              <w:proofErr w:type="spellStart"/>
              <w:r>
                <w:rPr>
                  <w:lang w:val="en-US"/>
                </w:rPr>
                <w:t>change_key</w:t>
              </w:r>
            </w:ins>
            <w:proofErr w:type="spellEnd"/>
            <w:ins w:id="285" w:author="talmid" w:date="2026-01-08T11:26:00Z">
              <w:r w:rsidR="003248B2">
                <w:rPr>
                  <w:lang w:val="en-US"/>
                </w:rPr>
                <w:t>(self)</w:t>
              </w:r>
            </w:ins>
          </w:p>
        </w:tc>
        <w:tc>
          <w:tcPr>
            <w:tcW w:w="2765" w:type="dxa"/>
            <w:tcPrChange w:id="286" w:author="talmid" w:date="2026-01-08T12:57:00Z">
              <w:tcPr>
                <w:tcW w:w="2765" w:type="dxa"/>
              </w:tcPr>
            </w:tcPrChange>
          </w:tcPr>
          <w:p w:rsidR="002564EB" w:rsidRDefault="002564EB" w:rsidP="00CB05C3">
            <w:pPr>
              <w:rPr>
                <w:ins w:id="287" w:author="talmid" w:date="2026-01-08T11:07:00Z"/>
                <w:rFonts w:hint="cs"/>
              </w:rPr>
            </w:pPr>
          </w:p>
        </w:tc>
        <w:tc>
          <w:tcPr>
            <w:tcW w:w="2766" w:type="dxa"/>
            <w:tcPrChange w:id="288" w:author="talmid" w:date="2026-01-08T12:57:00Z">
              <w:tcPr>
                <w:tcW w:w="2766" w:type="dxa"/>
              </w:tcPr>
            </w:tcPrChange>
          </w:tcPr>
          <w:p w:rsidR="002564EB" w:rsidRDefault="002F28EB" w:rsidP="00CB05C3">
            <w:pPr>
              <w:rPr>
                <w:ins w:id="289" w:author="talmid" w:date="2026-01-08T11:07:00Z"/>
              </w:rPr>
            </w:pPr>
            <w:ins w:id="290" w:author="talmid" w:date="2026-01-08T11:22:00Z">
              <w:r>
                <w:rPr>
                  <w:rFonts w:hint="cs"/>
                  <w:rtl/>
                </w:rPr>
                <w:t>מקבל את המפתח של התקשורת בין בשרת עליו</w:t>
              </w:r>
            </w:ins>
          </w:p>
        </w:tc>
      </w:tr>
      <w:tr w:rsidR="002F28EB" w:rsidTr="00D24E4A">
        <w:trPr>
          <w:ins w:id="291" w:author="talmid" w:date="2026-01-08T11:22:00Z"/>
        </w:trPr>
        <w:tc>
          <w:tcPr>
            <w:tcW w:w="2765" w:type="dxa"/>
            <w:tcPrChange w:id="292" w:author="talmid" w:date="2026-01-08T12:57:00Z">
              <w:tcPr>
                <w:tcW w:w="2765" w:type="dxa"/>
              </w:tcPr>
            </w:tcPrChange>
          </w:tcPr>
          <w:p w:rsidR="002F28EB" w:rsidRDefault="002F28EB" w:rsidP="00CB05C3">
            <w:pPr>
              <w:rPr>
                <w:ins w:id="293" w:author="talmid" w:date="2026-01-08T11:22:00Z"/>
                <w:lang w:val="en-US"/>
              </w:rPr>
            </w:pPr>
            <w:ins w:id="294" w:author="talmid" w:date="2026-01-08T11:23:00Z">
              <w:r>
                <w:rPr>
                  <w:lang w:val="en-US"/>
                </w:rPr>
                <w:t>_</w:t>
              </w:r>
              <w:proofErr w:type="spellStart"/>
              <w:r>
                <w:rPr>
                  <w:lang w:val="en-US"/>
                </w:rPr>
                <w:t>client_close</w:t>
              </w:r>
            </w:ins>
            <w:proofErr w:type="spellEnd"/>
            <w:ins w:id="295" w:author="talmid" w:date="2026-01-08T11:26:00Z">
              <w:r w:rsidR="003248B2">
                <w:rPr>
                  <w:lang w:val="en-US"/>
                </w:rPr>
                <w:t>(self)</w:t>
              </w:r>
            </w:ins>
          </w:p>
        </w:tc>
        <w:tc>
          <w:tcPr>
            <w:tcW w:w="2765" w:type="dxa"/>
            <w:tcPrChange w:id="296" w:author="talmid" w:date="2026-01-08T12:57:00Z">
              <w:tcPr>
                <w:tcW w:w="2765" w:type="dxa"/>
              </w:tcPr>
            </w:tcPrChange>
          </w:tcPr>
          <w:p w:rsidR="002F28EB" w:rsidRDefault="002F28EB" w:rsidP="00CB05C3">
            <w:pPr>
              <w:rPr>
                <w:ins w:id="297" w:author="talmid" w:date="2026-01-08T11:22:00Z"/>
                <w:rFonts w:hint="cs"/>
              </w:rPr>
            </w:pPr>
          </w:p>
        </w:tc>
        <w:tc>
          <w:tcPr>
            <w:tcW w:w="2766" w:type="dxa"/>
            <w:tcPrChange w:id="298" w:author="talmid" w:date="2026-01-08T12:57:00Z">
              <w:tcPr>
                <w:tcW w:w="2766" w:type="dxa"/>
              </w:tcPr>
            </w:tcPrChange>
          </w:tcPr>
          <w:p w:rsidR="002F28EB" w:rsidRDefault="002F28EB" w:rsidP="00CB05C3">
            <w:pPr>
              <w:rPr>
                <w:ins w:id="299" w:author="talmid" w:date="2026-01-08T11:22:00Z"/>
                <w:rFonts w:hint="cs"/>
                <w:rtl/>
              </w:rPr>
            </w:pPr>
            <w:ins w:id="300" w:author="talmid" w:date="2026-01-08T11:23:00Z">
              <w:r>
                <w:rPr>
                  <w:rFonts w:hint="cs"/>
                  <w:rtl/>
                </w:rPr>
                <w:t>סוגר את עצמו</w:t>
              </w:r>
            </w:ins>
          </w:p>
        </w:tc>
      </w:tr>
      <w:tr w:rsidR="002F28EB" w:rsidRPr="002F28EB" w:rsidTr="00D24E4A">
        <w:trPr>
          <w:ins w:id="301" w:author="talmid" w:date="2026-01-08T11:23:00Z"/>
        </w:trPr>
        <w:tc>
          <w:tcPr>
            <w:tcW w:w="2765" w:type="dxa"/>
            <w:tcPrChange w:id="302" w:author="talmid" w:date="2026-01-08T12:57:00Z">
              <w:tcPr>
                <w:tcW w:w="2765" w:type="dxa"/>
              </w:tcPr>
            </w:tcPrChange>
          </w:tcPr>
          <w:p w:rsidR="002F28EB" w:rsidRDefault="002F28EB" w:rsidP="00CB05C3">
            <w:pPr>
              <w:rPr>
                <w:ins w:id="303" w:author="talmid" w:date="2026-01-08T11:23:00Z"/>
                <w:rFonts w:hint="cs"/>
                <w:rtl/>
                <w:lang w:val="en-US"/>
              </w:rPr>
            </w:pPr>
            <w:proofErr w:type="spellStart"/>
            <w:ins w:id="304" w:author="talmid" w:date="2026-01-08T11:23:00Z">
              <w:r>
                <w:rPr>
                  <w:lang w:val="en-US"/>
                </w:rPr>
                <w:t>send_</w:t>
              </w:r>
              <w:proofErr w:type="gramStart"/>
              <w:r>
                <w:rPr>
                  <w:lang w:val="en-US"/>
                </w:rPr>
                <w:t>msg</w:t>
              </w:r>
            </w:ins>
            <w:proofErr w:type="spellEnd"/>
            <w:ins w:id="305" w:author="talmid" w:date="2026-01-08T11:26:00Z">
              <w:r w:rsidR="003248B2">
                <w:rPr>
                  <w:lang w:val="en-US"/>
                </w:rPr>
                <w:t>(</w:t>
              </w:r>
              <w:proofErr w:type="gramEnd"/>
              <w:r w:rsidR="003248B2">
                <w:rPr>
                  <w:lang w:val="en-US"/>
                </w:rPr>
                <w:t>self, msg)</w:t>
              </w:r>
            </w:ins>
          </w:p>
        </w:tc>
        <w:tc>
          <w:tcPr>
            <w:tcW w:w="2765" w:type="dxa"/>
            <w:tcPrChange w:id="306" w:author="talmid" w:date="2026-01-08T12:57:00Z">
              <w:tcPr>
                <w:tcW w:w="2765" w:type="dxa"/>
              </w:tcPr>
            </w:tcPrChange>
          </w:tcPr>
          <w:p w:rsidR="002F28EB" w:rsidRDefault="003248B2" w:rsidP="00CB05C3">
            <w:pPr>
              <w:rPr>
                <w:ins w:id="307" w:author="talmid" w:date="2026-01-08T11:23:00Z"/>
                <w:rFonts w:hint="cs"/>
              </w:rPr>
            </w:pPr>
            <w:ins w:id="308" w:author="talmid" w:date="2026-01-08T11:29:00Z">
              <w:r>
                <w:rPr>
                  <w:rFonts w:hint="cs"/>
                  <w:rtl/>
                </w:rPr>
                <w:t>מקבל את ההודעה שרוצה לשלוח</w:t>
              </w:r>
            </w:ins>
          </w:p>
        </w:tc>
        <w:tc>
          <w:tcPr>
            <w:tcW w:w="2766" w:type="dxa"/>
            <w:tcPrChange w:id="309" w:author="talmid" w:date="2026-01-08T12:57:00Z">
              <w:tcPr>
                <w:tcW w:w="2766" w:type="dxa"/>
              </w:tcPr>
            </w:tcPrChange>
          </w:tcPr>
          <w:p w:rsidR="002F28EB" w:rsidRDefault="003248B2" w:rsidP="00CB05C3">
            <w:pPr>
              <w:rPr>
                <w:ins w:id="310" w:author="talmid" w:date="2026-01-08T11:23:00Z"/>
                <w:rFonts w:hint="cs"/>
                <w:rtl/>
              </w:rPr>
            </w:pPr>
            <w:ins w:id="311" w:author="talmid" w:date="2026-01-08T11:29:00Z">
              <w:r>
                <w:rPr>
                  <w:rFonts w:hint="cs"/>
                  <w:rtl/>
                </w:rPr>
                <w:t>שולח את ההודעה לשרת</w:t>
              </w:r>
            </w:ins>
          </w:p>
        </w:tc>
      </w:tr>
      <w:tr w:rsidR="002F28EB" w:rsidRPr="003248B2" w:rsidTr="00D24E4A">
        <w:trPr>
          <w:ins w:id="312" w:author="talmid" w:date="2026-01-08T11:23:00Z"/>
        </w:trPr>
        <w:tc>
          <w:tcPr>
            <w:tcW w:w="2765" w:type="dxa"/>
            <w:tcPrChange w:id="313" w:author="talmid" w:date="2026-01-08T12:57:00Z">
              <w:tcPr>
                <w:tcW w:w="2765" w:type="dxa"/>
              </w:tcPr>
            </w:tcPrChange>
          </w:tcPr>
          <w:p w:rsidR="002F28EB" w:rsidRDefault="003248B2" w:rsidP="00CB05C3">
            <w:pPr>
              <w:rPr>
                <w:ins w:id="314" w:author="talmid" w:date="2026-01-08T11:23:00Z"/>
                <w:lang w:val="en-US"/>
              </w:rPr>
            </w:pPr>
            <w:proofErr w:type="spellStart"/>
            <w:ins w:id="315" w:author="talmid" w:date="2026-01-08T11:26:00Z">
              <w:r>
                <w:rPr>
                  <w:lang w:val="en-US"/>
                </w:rPr>
                <w:t>send</w:t>
              </w:r>
            </w:ins>
            <w:ins w:id="316" w:author="talmid" w:date="2026-01-08T11:27:00Z">
              <w:r>
                <w:rPr>
                  <w:lang w:val="en-US"/>
                </w:rPr>
                <w:t>_</w:t>
              </w:r>
              <w:proofErr w:type="gramStart"/>
              <w:r>
                <w:rPr>
                  <w:lang w:val="en-US"/>
                </w:rPr>
                <w:t>file</w:t>
              </w:r>
            </w:ins>
            <w:proofErr w:type="spellEnd"/>
            <w:ins w:id="317" w:author="talmid" w:date="2026-01-08T11:29:00Z">
              <w:r>
                <w:t>(</w:t>
              </w:r>
              <w:proofErr w:type="gramEnd"/>
              <w:r>
                <w:rPr>
                  <w:rStyle w:val="hljs-params"/>
                </w:rPr>
                <w:t xml:space="preserve">self, </w:t>
              </w:r>
              <w:proofErr w:type="spellStart"/>
              <w:r>
                <w:rPr>
                  <w:rStyle w:val="hljs-params"/>
                </w:rPr>
                <w:t>file_path</w:t>
              </w:r>
              <w:proofErr w:type="spellEnd"/>
              <w:r>
                <w:rPr>
                  <w:rStyle w:val="hljs-params"/>
                </w:rPr>
                <w:t xml:space="preserve">, </w:t>
              </w:r>
              <w:proofErr w:type="spellStart"/>
              <w:r>
                <w:rPr>
                  <w:rStyle w:val="hljs-params"/>
                </w:rPr>
                <w:t>chunk_size</w:t>
              </w:r>
              <w:proofErr w:type="spellEnd"/>
              <w:r>
                <w:t>)</w:t>
              </w:r>
            </w:ins>
          </w:p>
        </w:tc>
        <w:tc>
          <w:tcPr>
            <w:tcW w:w="2765" w:type="dxa"/>
            <w:tcPrChange w:id="318" w:author="talmid" w:date="2026-01-08T12:57:00Z">
              <w:tcPr>
                <w:tcW w:w="2765" w:type="dxa"/>
              </w:tcPr>
            </w:tcPrChange>
          </w:tcPr>
          <w:p w:rsidR="002F28EB" w:rsidRPr="003248B2" w:rsidRDefault="003248B2" w:rsidP="00CB05C3">
            <w:pPr>
              <w:rPr>
                <w:ins w:id="319" w:author="talmid" w:date="2026-01-08T11:23:00Z"/>
                <w:rFonts w:hint="cs"/>
                <w:lang w:val="en-US"/>
                <w:rPrChange w:id="320" w:author="talmid" w:date="2026-01-08T11:29:00Z">
                  <w:rPr>
                    <w:ins w:id="321" w:author="talmid" w:date="2026-01-08T11:23:00Z"/>
                    <w:rFonts w:hint="cs"/>
                  </w:rPr>
                </w:rPrChange>
              </w:rPr>
            </w:pPr>
            <w:ins w:id="322" w:author="talmid" w:date="2026-01-08T11:29:00Z">
              <w:r>
                <w:rPr>
                  <w:rFonts w:hint="cs"/>
                  <w:rtl/>
                  <w:lang w:val="en-US"/>
                </w:rPr>
                <w:t>מקבל את הקובץ שרוצה לשלוח</w:t>
              </w:r>
            </w:ins>
          </w:p>
        </w:tc>
        <w:tc>
          <w:tcPr>
            <w:tcW w:w="2766" w:type="dxa"/>
            <w:tcPrChange w:id="323" w:author="talmid" w:date="2026-01-08T12:57:00Z">
              <w:tcPr>
                <w:tcW w:w="2766" w:type="dxa"/>
              </w:tcPr>
            </w:tcPrChange>
          </w:tcPr>
          <w:p w:rsidR="002F28EB" w:rsidRDefault="008F1F02" w:rsidP="00CB05C3">
            <w:pPr>
              <w:rPr>
                <w:ins w:id="324" w:author="talmid" w:date="2026-01-08T11:23:00Z"/>
                <w:rFonts w:hint="cs"/>
                <w:rtl/>
              </w:rPr>
            </w:pPr>
            <w:ins w:id="325" w:author="talmid" w:date="2026-01-08T11:30:00Z">
              <w:r>
                <w:rPr>
                  <w:rFonts w:hint="cs"/>
                  <w:rtl/>
                </w:rPr>
                <w:t>שולח את הקובץ לשרת</w:t>
              </w:r>
            </w:ins>
          </w:p>
        </w:tc>
      </w:tr>
    </w:tbl>
    <w:p w:rsidR="002564EB" w:rsidRDefault="002564EB">
      <w:pPr>
        <w:spacing w:after="0"/>
        <w:rPr>
          <w:ins w:id="326" w:author="talmid" w:date="2026-01-08T11:07:00Z"/>
          <w:rFonts w:hint="cs"/>
          <w:rtl/>
        </w:rPr>
      </w:pPr>
    </w:p>
    <w:p w:rsidR="002564EB" w:rsidRDefault="002564EB">
      <w:pPr>
        <w:spacing w:after="0"/>
        <w:rPr>
          <w:ins w:id="327" w:author="talmid" w:date="2026-01-08T11:07:00Z"/>
          <w:rtl/>
        </w:rPr>
      </w:pPr>
    </w:p>
    <w:p w:rsidR="002564EB" w:rsidRDefault="002564EB">
      <w:pPr>
        <w:spacing w:after="0"/>
        <w:rPr>
          <w:ins w:id="328" w:author="talmid" w:date="2026-01-08T11:07:00Z"/>
          <w:rtl/>
        </w:rPr>
      </w:pPr>
    </w:p>
    <w:p w:rsidR="002564EB" w:rsidRDefault="002564EB">
      <w:pPr>
        <w:spacing w:after="0"/>
      </w:pPr>
    </w:p>
    <w:p w:rsidR="00546D15" w:rsidRDefault="003E294F" w:rsidP="003E294F">
      <w:pPr>
        <w:pStyle w:val="aa"/>
        <w:numPr>
          <w:ilvl w:val="0"/>
          <w:numId w:val="22"/>
        </w:numPr>
        <w:pBdr>
          <w:top w:val="nil"/>
          <w:left w:val="nil"/>
          <w:bottom w:val="nil"/>
          <w:right w:val="nil"/>
          <w:between w:val="nil"/>
        </w:pBdr>
        <w:spacing w:after="0"/>
        <w:rPr>
          <w:ins w:id="329" w:author="talmid" w:date="2026-01-08T10:57:00Z"/>
        </w:rPr>
      </w:pPr>
      <w:ins w:id="330" w:author="talmid" w:date="2026-01-08T10:57:00Z">
        <w:r>
          <w:rPr>
            <w:rFonts w:hint="cs"/>
            <w:rtl/>
          </w:rPr>
          <w:t>לוגיקה:</w:t>
        </w:r>
      </w:ins>
    </w:p>
    <w:tbl>
      <w:tblPr>
        <w:bidiVisual/>
        <w:tblW w:w="8296"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00" w:firstRow="0" w:lastRow="0" w:firstColumn="0" w:lastColumn="0" w:noHBand="0" w:noVBand="1"/>
        <w:tblPrChange w:id="331" w:author="talmid" w:date="2026-01-08T12:58:00Z">
          <w:tblPr>
            <w:bidiVisual/>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PrChange>
      </w:tblPr>
      <w:tblGrid>
        <w:gridCol w:w="2765"/>
        <w:gridCol w:w="2765"/>
        <w:gridCol w:w="2766"/>
        <w:tblGridChange w:id="332">
          <w:tblGrid>
            <w:gridCol w:w="2765"/>
            <w:gridCol w:w="2765"/>
            <w:gridCol w:w="2766"/>
          </w:tblGrid>
        </w:tblGridChange>
      </w:tblGrid>
      <w:tr w:rsidR="003E294F" w:rsidRPr="00BF6F00" w:rsidTr="00D24E4A">
        <w:trPr>
          <w:tblHeader/>
          <w:ins w:id="333" w:author="talmid" w:date="2026-01-08T10:59:00Z"/>
        </w:trPr>
        <w:tc>
          <w:tcPr>
            <w:tcW w:w="8296" w:type="dxa"/>
            <w:gridSpan w:val="3"/>
            <w:shd w:val="clear" w:color="auto" w:fill="FFE599" w:themeFill="accent4" w:themeFillTint="66"/>
            <w:tcPrChange w:id="334" w:author="talmid" w:date="2026-01-08T12:58:00Z">
              <w:tcPr>
                <w:tcW w:w="8296" w:type="dxa"/>
                <w:gridSpan w:val="3"/>
              </w:tcPr>
            </w:tcPrChange>
          </w:tcPr>
          <w:p w:rsidR="003E294F" w:rsidRPr="00BF6F00" w:rsidRDefault="00D24E4A" w:rsidP="00D24E4A">
            <w:pPr>
              <w:tabs>
                <w:tab w:val="left" w:pos="2860"/>
                <w:tab w:val="center" w:pos="4040"/>
              </w:tabs>
              <w:rPr>
                <w:ins w:id="335" w:author="talmid" w:date="2026-01-08T10:59:00Z"/>
                <w:lang w:val="en-US"/>
              </w:rPr>
              <w:pPrChange w:id="336" w:author="talmid" w:date="2026-01-08T12:58:00Z">
                <w:pPr>
                  <w:jc w:val="center"/>
                </w:pPr>
              </w:pPrChange>
            </w:pPr>
            <w:ins w:id="337" w:author="talmid" w:date="2026-01-08T12:58:00Z">
              <w:r>
                <w:rPr>
                  <w:lang w:val="en-US"/>
                </w:rPr>
                <w:tab/>
              </w:r>
              <w:r>
                <w:rPr>
                  <w:lang w:val="en-US"/>
                </w:rPr>
                <w:tab/>
              </w:r>
            </w:ins>
            <w:proofErr w:type="spellStart"/>
            <w:ins w:id="338" w:author="talmid" w:date="2026-01-08T10:59:00Z">
              <w:r w:rsidR="003E294F">
                <w:rPr>
                  <w:lang w:val="en-US"/>
                </w:rPr>
                <w:t>Client_</w:t>
              </w:r>
            </w:ins>
            <w:ins w:id="339" w:author="talmid" w:date="2026-01-08T11:08:00Z">
              <w:r w:rsidR="002564EB">
                <w:rPr>
                  <w:lang w:val="en-US"/>
                </w:rPr>
                <w:t>logic</w:t>
              </w:r>
            </w:ins>
            <w:proofErr w:type="spellEnd"/>
          </w:p>
        </w:tc>
      </w:tr>
      <w:tr w:rsidR="003E294F" w:rsidRPr="003A6FCA" w:rsidTr="00F617E6">
        <w:trPr>
          <w:ins w:id="340" w:author="talmid" w:date="2026-01-08T10:59:00Z"/>
        </w:trPr>
        <w:tc>
          <w:tcPr>
            <w:tcW w:w="8296" w:type="dxa"/>
            <w:gridSpan w:val="3"/>
            <w:tcPrChange w:id="341" w:author="talmid" w:date="2026-01-08T10:59:00Z">
              <w:tcPr>
                <w:tcW w:w="8296" w:type="dxa"/>
                <w:gridSpan w:val="3"/>
              </w:tcPr>
            </w:tcPrChange>
          </w:tcPr>
          <w:p w:rsidR="003E294F" w:rsidRPr="003A6FCA" w:rsidRDefault="003E294F" w:rsidP="00CB05C3">
            <w:pPr>
              <w:rPr>
                <w:ins w:id="342" w:author="talmid" w:date="2026-01-08T10:59:00Z"/>
                <w:rFonts w:hint="cs"/>
                <w:rtl/>
                <w:lang w:val="en-US"/>
              </w:rPr>
            </w:pPr>
            <w:ins w:id="343" w:author="talmid" w:date="2026-01-08T10:59:00Z">
              <w:r>
                <w:rPr>
                  <w:rFonts w:hint="cs"/>
                  <w:rtl/>
                  <w:lang w:val="en-US"/>
                </w:rPr>
                <w:t xml:space="preserve">משמש </w:t>
              </w:r>
            </w:ins>
            <w:ins w:id="344" w:author="talmid" w:date="2026-01-08T11:08:00Z">
              <w:r w:rsidR="002564EB">
                <w:rPr>
                  <w:rFonts w:hint="cs"/>
                  <w:rtl/>
                  <w:lang w:val="en-US"/>
                </w:rPr>
                <w:t>ללוגיקה של הלקוח כל הפעולות ש</w:t>
              </w:r>
            </w:ins>
            <w:ins w:id="345" w:author="talmid" w:date="2026-01-08T11:09:00Z">
              <w:r w:rsidR="002564EB">
                <w:rPr>
                  <w:rFonts w:hint="cs"/>
                  <w:rtl/>
                  <w:lang w:val="en-US"/>
                </w:rPr>
                <w:t>יקרו בפועל יהיו כאן</w:t>
              </w:r>
            </w:ins>
          </w:p>
        </w:tc>
      </w:tr>
      <w:tr w:rsidR="003E294F" w:rsidRPr="003A6FCA" w:rsidTr="00D24E4A">
        <w:trPr>
          <w:ins w:id="346" w:author="talmid" w:date="2026-01-08T10:59:00Z"/>
        </w:trPr>
        <w:tc>
          <w:tcPr>
            <w:tcW w:w="2765" w:type="dxa"/>
            <w:shd w:val="clear" w:color="auto" w:fill="FFE599" w:themeFill="accent4" w:themeFillTint="66"/>
            <w:tcPrChange w:id="347" w:author="talmid" w:date="2026-01-08T12:58:00Z">
              <w:tcPr>
                <w:tcW w:w="2765" w:type="dxa"/>
              </w:tcPr>
            </w:tcPrChange>
          </w:tcPr>
          <w:p w:rsidR="003E294F" w:rsidRPr="003A6FCA" w:rsidRDefault="003E294F" w:rsidP="00CB05C3">
            <w:pPr>
              <w:rPr>
                <w:ins w:id="348" w:author="talmid" w:date="2026-01-08T10:59:00Z"/>
                <w:b/>
                <w:bCs/>
              </w:rPr>
            </w:pPr>
            <w:ins w:id="349" w:author="talmid" w:date="2026-01-08T10:59:00Z">
              <w:r w:rsidRPr="003A6FCA">
                <w:rPr>
                  <w:b/>
                  <w:bCs/>
                  <w:rtl/>
                </w:rPr>
                <w:t>שם משתנה</w:t>
              </w:r>
            </w:ins>
          </w:p>
        </w:tc>
        <w:tc>
          <w:tcPr>
            <w:tcW w:w="5531" w:type="dxa"/>
            <w:gridSpan w:val="2"/>
            <w:shd w:val="clear" w:color="auto" w:fill="FFE599" w:themeFill="accent4" w:themeFillTint="66"/>
            <w:tcPrChange w:id="350" w:author="talmid" w:date="2026-01-08T12:58:00Z">
              <w:tcPr>
                <w:tcW w:w="5531" w:type="dxa"/>
                <w:gridSpan w:val="2"/>
              </w:tcPr>
            </w:tcPrChange>
          </w:tcPr>
          <w:p w:rsidR="003E294F" w:rsidRPr="00D24E4A" w:rsidRDefault="003E294F" w:rsidP="00CB05C3">
            <w:pPr>
              <w:rPr>
                <w:ins w:id="351" w:author="talmid" w:date="2026-01-08T10:59:00Z"/>
                <w:rFonts w:cstheme="minorBidi" w:hint="cs"/>
                <w:b/>
                <w:bCs/>
                <w:rtl/>
                <w:rPrChange w:id="352" w:author="talmid" w:date="2026-01-08T12:58:00Z">
                  <w:rPr>
                    <w:ins w:id="353" w:author="talmid" w:date="2026-01-08T10:59:00Z"/>
                    <w:b/>
                    <w:bCs/>
                  </w:rPr>
                </w:rPrChange>
              </w:rPr>
            </w:pPr>
            <w:ins w:id="354" w:author="talmid" w:date="2026-01-08T10:59:00Z">
              <w:r w:rsidRPr="003A6FCA">
                <w:rPr>
                  <w:b/>
                  <w:bCs/>
                  <w:rtl/>
                </w:rPr>
                <w:t>תפקיד</w:t>
              </w:r>
            </w:ins>
          </w:p>
        </w:tc>
      </w:tr>
      <w:tr w:rsidR="003E294F" w:rsidTr="00F617E6">
        <w:trPr>
          <w:ins w:id="355" w:author="talmid" w:date="2026-01-08T10:59:00Z"/>
        </w:trPr>
        <w:tc>
          <w:tcPr>
            <w:tcW w:w="2765" w:type="dxa"/>
            <w:tcPrChange w:id="356" w:author="talmid" w:date="2026-01-08T10:59:00Z">
              <w:tcPr>
                <w:tcW w:w="2765" w:type="dxa"/>
              </w:tcPr>
            </w:tcPrChange>
          </w:tcPr>
          <w:p w:rsidR="003E294F" w:rsidRPr="008F1F02" w:rsidRDefault="008F1F02" w:rsidP="00CB05C3">
            <w:pPr>
              <w:rPr>
                <w:ins w:id="357" w:author="talmid" w:date="2026-01-08T10:59:00Z"/>
                <w:rFonts w:hint="cs"/>
                <w:rtl/>
                <w:lang w:val="en-US"/>
                <w:rPrChange w:id="358" w:author="talmid" w:date="2026-01-08T11:31:00Z">
                  <w:rPr>
                    <w:ins w:id="359" w:author="talmid" w:date="2026-01-08T10:59:00Z"/>
                  </w:rPr>
                </w:rPrChange>
              </w:rPr>
            </w:pPr>
            <w:proofErr w:type="spellStart"/>
            <w:ins w:id="360" w:author="talmid" w:date="2026-01-08T11:31:00Z">
              <w:r>
                <w:rPr>
                  <w:lang w:val="en-US"/>
                </w:rPr>
                <w:t>client_com</w:t>
              </w:r>
            </w:ins>
            <w:proofErr w:type="spellEnd"/>
          </w:p>
        </w:tc>
        <w:tc>
          <w:tcPr>
            <w:tcW w:w="5531" w:type="dxa"/>
            <w:gridSpan w:val="2"/>
            <w:tcPrChange w:id="361" w:author="talmid" w:date="2026-01-08T10:59:00Z">
              <w:tcPr>
                <w:tcW w:w="5531" w:type="dxa"/>
                <w:gridSpan w:val="2"/>
              </w:tcPr>
            </w:tcPrChange>
          </w:tcPr>
          <w:p w:rsidR="003E294F" w:rsidRDefault="00DD4F7D" w:rsidP="00CB05C3">
            <w:pPr>
              <w:rPr>
                <w:ins w:id="362" w:author="talmid" w:date="2026-01-08T10:59:00Z"/>
              </w:rPr>
            </w:pPr>
            <w:ins w:id="363" w:author="talmid" w:date="2026-01-08T11:37:00Z">
              <w:r>
                <w:rPr>
                  <w:rFonts w:hint="cs"/>
                  <w:rtl/>
                </w:rPr>
                <w:t>עצם של התקשורת של הלקוח</w:t>
              </w:r>
            </w:ins>
          </w:p>
        </w:tc>
      </w:tr>
      <w:tr w:rsidR="00692FC6" w:rsidRPr="00692FC6" w:rsidTr="00F617E6">
        <w:trPr>
          <w:ins w:id="364" w:author="talmid" w:date="2026-01-08T11:49:00Z"/>
        </w:trPr>
        <w:tc>
          <w:tcPr>
            <w:tcW w:w="2765" w:type="dxa"/>
          </w:tcPr>
          <w:p w:rsidR="00692FC6" w:rsidRDefault="00692FC6" w:rsidP="00CB05C3">
            <w:pPr>
              <w:rPr>
                <w:ins w:id="365" w:author="talmid" w:date="2026-01-08T11:49:00Z"/>
                <w:lang w:val="en-US"/>
              </w:rPr>
            </w:pPr>
            <w:proofErr w:type="spellStart"/>
            <w:ins w:id="366" w:author="talmid" w:date="2026-01-08T11:50:00Z">
              <w:r>
                <w:rPr>
                  <w:lang w:val="en-US"/>
                </w:rPr>
                <w:t>self_</w:t>
              </w:r>
            </w:ins>
            <w:ins w:id="367" w:author="talmid" w:date="2026-01-08T11:49:00Z">
              <w:r>
                <w:rPr>
                  <w:lang w:val="en-US"/>
                </w:rPr>
                <w:t>chipher</w:t>
              </w:r>
              <w:proofErr w:type="spellEnd"/>
            </w:ins>
          </w:p>
        </w:tc>
        <w:tc>
          <w:tcPr>
            <w:tcW w:w="5531" w:type="dxa"/>
            <w:gridSpan w:val="2"/>
          </w:tcPr>
          <w:p w:rsidR="00692FC6" w:rsidRDefault="00692FC6" w:rsidP="00CB05C3">
            <w:pPr>
              <w:rPr>
                <w:ins w:id="368" w:author="talmid" w:date="2026-01-08T11:49:00Z"/>
                <w:rFonts w:hint="cs"/>
                <w:rtl/>
              </w:rPr>
            </w:pPr>
            <w:ins w:id="369" w:author="talmid" w:date="2026-01-08T11:50:00Z">
              <w:r>
                <w:rPr>
                  <w:rFonts w:hint="cs"/>
                  <w:rtl/>
                </w:rPr>
                <w:t>עצם המצפין האישי של הלקוח</w:t>
              </w:r>
            </w:ins>
          </w:p>
        </w:tc>
      </w:tr>
      <w:tr w:rsidR="00AD397F" w:rsidRPr="00692FC6" w:rsidTr="00F617E6">
        <w:trPr>
          <w:ins w:id="370" w:author="talmid" w:date="2026-01-08T12:13:00Z"/>
        </w:trPr>
        <w:tc>
          <w:tcPr>
            <w:tcW w:w="2765" w:type="dxa"/>
          </w:tcPr>
          <w:p w:rsidR="00AD397F" w:rsidRDefault="00AD397F" w:rsidP="00CB05C3">
            <w:pPr>
              <w:rPr>
                <w:ins w:id="371" w:author="talmid" w:date="2026-01-08T12:13:00Z"/>
                <w:lang w:val="en-US"/>
              </w:rPr>
            </w:pPr>
            <w:ins w:id="372" w:author="talmid" w:date="2026-01-08T12:13:00Z">
              <w:r>
                <w:rPr>
                  <w:lang w:val="en-US"/>
                </w:rPr>
                <w:t>design</w:t>
              </w:r>
            </w:ins>
          </w:p>
        </w:tc>
        <w:tc>
          <w:tcPr>
            <w:tcW w:w="5531" w:type="dxa"/>
            <w:gridSpan w:val="2"/>
          </w:tcPr>
          <w:p w:rsidR="00AD397F" w:rsidRPr="00AD397F" w:rsidRDefault="00AD397F" w:rsidP="00CB05C3">
            <w:pPr>
              <w:rPr>
                <w:ins w:id="373" w:author="talmid" w:date="2026-01-08T12:13:00Z"/>
                <w:rFonts w:cstheme="minorBidi"/>
                <w:lang w:val="en-US"/>
                <w:rPrChange w:id="374" w:author="talmid" w:date="2026-01-08T12:13:00Z">
                  <w:rPr>
                    <w:ins w:id="375" w:author="talmid" w:date="2026-01-08T12:13:00Z"/>
                    <w:rFonts w:hint="cs"/>
                    <w:rtl/>
                  </w:rPr>
                </w:rPrChange>
              </w:rPr>
            </w:pPr>
            <w:ins w:id="376" w:author="talmid" w:date="2026-01-08T12:13:00Z">
              <w:r>
                <w:rPr>
                  <w:rFonts w:cstheme="minorBidi" w:hint="cs"/>
                  <w:rtl/>
                </w:rPr>
                <w:t>עצם של העיצוב של ה</w:t>
              </w:r>
              <w:r>
                <w:rPr>
                  <w:rFonts w:cstheme="minorBidi" w:hint="cs"/>
                </w:rPr>
                <w:t>FILE</w:t>
              </w:r>
              <w:r>
                <w:rPr>
                  <w:rFonts w:cstheme="minorBidi"/>
                  <w:lang w:val="en-US"/>
                </w:rPr>
                <w:t xml:space="preserve"> EXPLORER</w:t>
              </w:r>
            </w:ins>
          </w:p>
        </w:tc>
      </w:tr>
      <w:tr w:rsidR="00B14E53" w:rsidTr="00F617E6">
        <w:trPr>
          <w:ins w:id="377" w:author="talmid" w:date="2026-01-08T11:45:00Z"/>
        </w:trPr>
        <w:tc>
          <w:tcPr>
            <w:tcW w:w="2765" w:type="dxa"/>
          </w:tcPr>
          <w:p w:rsidR="00B14E53" w:rsidRDefault="00692FC6" w:rsidP="00CB05C3">
            <w:pPr>
              <w:rPr>
                <w:ins w:id="378" w:author="talmid" w:date="2026-01-08T11:45:00Z"/>
                <w:rFonts w:hint="cs"/>
                <w:rtl/>
                <w:lang w:val="en-US"/>
              </w:rPr>
            </w:pPr>
            <w:proofErr w:type="spellStart"/>
            <w:ins w:id="379" w:author="talmid" w:date="2026-01-08T11:46:00Z">
              <w:r>
                <w:rPr>
                  <w:lang w:val="en-US"/>
                </w:rPr>
                <w:t>user_name</w:t>
              </w:r>
            </w:ins>
            <w:proofErr w:type="spellEnd"/>
          </w:p>
        </w:tc>
        <w:tc>
          <w:tcPr>
            <w:tcW w:w="5531" w:type="dxa"/>
            <w:gridSpan w:val="2"/>
          </w:tcPr>
          <w:p w:rsidR="00B14E53" w:rsidRPr="00692FC6" w:rsidRDefault="00692FC6" w:rsidP="00CB05C3">
            <w:pPr>
              <w:rPr>
                <w:ins w:id="380" w:author="talmid" w:date="2026-01-08T11:45:00Z"/>
                <w:rFonts w:hint="cs"/>
                <w:rtl/>
                <w:lang w:val="en-US"/>
                <w:rPrChange w:id="381" w:author="talmid" w:date="2026-01-08T11:48:00Z">
                  <w:rPr>
                    <w:ins w:id="382" w:author="talmid" w:date="2026-01-08T11:45:00Z"/>
                    <w:rFonts w:hint="cs"/>
                    <w:rtl/>
                  </w:rPr>
                </w:rPrChange>
              </w:rPr>
            </w:pPr>
            <w:ins w:id="383" w:author="talmid" w:date="2026-01-08T11:48:00Z">
              <w:r>
                <w:rPr>
                  <w:rFonts w:hint="cs"/>
                  <w:rtl/>
                  <w:lang w:val="en-US"/>
                </w:rPr>
                <w:t xml:space="preserve">שם משתמש </w:t>
              </w:r>
            </w:ins>
          </w:p>
        </w:tc>
      </w:tr>
      <w:tr w:rsidR="00B14E53" w:rsidTr="00F617E6">
        <w:trPr>
          <w:ins w:id="384" w:author="talmid" w:date="2026-01-08T11:45:00Z"/>
        </w:trPr>
        <w:tc>
          <w:tcPr>
            <w:tcW w:w="2765" w:type="dxa"/>
          </w:tcPr>
          <w:p w:rsidR="00B14E53" w:rsidRDefault="00692FC6" w:rsidP="00CB05C3">
            <w:pPr>
              <w:rPr>
                <w:ins w:id="385" w:author="talmid" w:date="2026-01-08T11:45:00Z"/>
                <w:lang w:val="en-US"/>
              </w:rPr>
            </w:pPr>
            <w:proofErr w:type="spellStart"/>
            <w:ins w:id="386" w:author="talmid" w:date="2026-01-08T11:48:00Z">
              <w:r>
                <w:rPr>
                  <w:lang w:val="en-US"/>
                </w:rPr>
                <w:t>Hashed_passw</w:t>
              </w:r>
            </w:ins>
            <w:ins w:id="387" w:author="talmid" w:date="2026-01-08T12:51:00Z">
              <w:r w:rsidR="00C36C53">
                <w:rPr>
                  <w:lang w:val="en-US"/>
                </w:rPr>
                <w:t>ord</w:t>
              </w:r>
            </w:ins>
            <w:proofErr w:type="spellEnd"/>
          </w:p>
        </w:tc>
        <w:tc>
          <w:tcPr>
            <w:tcW w:w="5531" w:type="dxa"/>
            <w:gridSpan w:val="2"/>
          </w:tcPr>
          <w:p w:rsidR="00B14E53" w:rsidRDefault="00692FC6" w:rsidP="00CB05C3">
            <w:pPr>
              <w:rPr>
                <w:ins w:id="388" w:author="talmid" w:date="2026-01-08T11:45:00Z"/>
                <w:rFonts w:hint="cs"/>
                <w:rtl/>
              </w:rPr>
            </w:pPr>
            <w:ins w:id="389" w:author="talmid" w:date="2026-01-08T11:48:00Z">
              <w:r>
                <w:rPr>
                  <w:rFonts w:hint="cs"/>
                  <w:rtl/>
                </w:rPr>
                <w:t>סיסמת משתמש כמובן ב</w:t>
              </w:r>
              <w:r>
                <w:rPr>
                  <w:rFonts w:hint="cs"/>
                </w:rPr>
                <w:t>HASH</w:t>
              </w:r>
            </w:ins>
          </w:p>
        </w:tc>
      </w:tr>
      <w:tr w:rsidR="003E294F" w:rsidTr="00F617E6">
        <w:trPr>
          <w:ins w:id="390" w:author="talmid" w:date="2026-01-08T10:59:00Z"/>
        </w:trPr>
        <w:tc>
          <w:tcPr>
            <w:tcW w:w="2765" w:type="dxa"/>
            <w:tcPrChange w:id="391" w:author="talmid" w:date="2026-01-08T10:59:00Z">
              <w:tcPr>
                <w:tcW w:w="2765" w:type="dxa"/>
              </w:tcPr>
            </w:tcPrChange>
          </w:tcPr>
          <w:p w:rsidR="003E294F" w:rsidRPr="008F1F02" w:rsidRDefault="008F1F02" w:rsidP="00CB05C3">
            <w:pPr>
              <w:rPr>
                <w:ins w:id="392" w:author="talmid" w:date="2026-01-08T10:59:00Z"/>
                <w:lang w:val="en-US"/>
                <w:rPrChange w:id="393" w:author="talmid" w:date="2026-01-08T11:31:00Z">
                  <w:rPr>
                    <w:ins w:id="394" w:author="talmid" w:date="2026-01-08T10:59:00Z"/>
                    <w:rFonts w:hint="cs"/>
                  </w:rPr>
                </w:rPrChange>
              </w:rPr>
            </w:pPr>
            <w:proofErr w:type="spellStart"/>
            <w:ins w:id="395" w:author="talmid" w:date="2026-01-08T11:31:00Z">
              <w:r>
                <w:rPr>
                  <w:lang w:val="en-US"/>
                </w:rPr>
                <w:t>msgQ</w:t>
              </w:r>
            </w:ins>
            <w:proofErr w:type="spellEnd"/>
          </w:p>
        </w:tc>
        <w:tc>
          <w:tcPr>
            <w:tcW w:w="5531" w:type="dxa"/>
            <w:gridSpan w:val="2"/>
            <w:tcPrChange w:id="396" w:author="talmid" w:date="2026-01-08T10:59:00Z">
              <w:tcPr>
                <w:tcW w:w="5531" w:type="dxa"/>
                <w:gridSpan w:val="2"/>
              </w:tcPr>
            </w:tcPrChange>
          </w:tcPr>
          <w:p w:rsidR="003E294F" w:rsidRPr="008B47F9" w:rsidRDefault="00DD4F7D" w:rsidP="00CB05C3">
            <w:pPr>
              <w:rPr>
                <w:ins w:id="397" w:author="talmid" w:date="2026-01-08T10:59:00Z"/>
                <w:rFonts w:cstheme="minorBidi" w:hint="cs"/>
                <w:rtl/>
                <w:rPrChange w:id="398" w:author="talmid" w:date="2026-01-08T12:26:00Z">
                  <w:rPr>
                    <w:ins w:id="399" w:author="talmid" w:date="2026-01-08T10:59:00Z"/>
                    <w:rFonts w:hint="cs"/>
                    <w:rtl/>
                  </w:rPr>
                </w:rPrChange>
              </w:rPr>
            </w:pPr>
            <w:ins w:id="400" w:author="talmid" w:date="2026-01-08T11:37:00Z">
              <w:r>
                <w:rPr>
                  <w:rFonts w:hint="cs"/>
                  <w:rtl/>
                </w:rPr>
                <w:t>תור שדרכו מגיע ההו</w:t>
              </w:r>
            </w:ins>
            <w:ins w:id="401" w:author="talmid" w:date="2026-01-08T11:38:00Z">
              <w:r>
                <w:rPr>
                  <w:rFonts w:hint="cs"/>
                  <w:rtl/>
                </w:rPr>
                <w:t>דעות מהתקשורת ללוגיקה</w:t>
              </w:r>
            </w:ins>
          </w:p>
        </w:tc>
      </w:tr>
      <w:tr w:rsidR="00DB063A" w:rsidRPr="008B47F9" w:rsidTr="00F617E6">
        <w:trPr>
          <w:ins w:id="402" w:author="talmid" w:date="2026-01-08T12:25:00Z"/>
        </w:trPr>
        <w:tc>
          <w:tcPr>
            <w:tcW w:w="2765" w:type="dxa"/>
          </w:tcPr>
          <w:p w:rsidR="00DB063A" w:rsidRPr="00DB063A" w:rsidRDefault="00DB063A" w:rsidP="00CB05C3">
            <w:pPr>
              <w:rPr>
                <w:ins w:id="403" w:author="talmid" w:date="2026-01-08T12:25:00Z"/>
                <w:rFonts w:cstheme="minorBidi"/>
                <w:lang w:val="en-GB"/>
                <w:rPrChange w:id="404" w:author="talmid" w:date="2026-01-08T12:26:00Z">
                  <w:rPr>
                    <w:ins w:id="405" w:author="talmid" w:date="2026-01-08T12:25:00Z"/>
                    <w:lang w:val="en-US"/>
                  </w:rPr>
                </w:rPrChange>
              </w:rPr>
            </w:pPr>
            <w:proofErr w:type="spellStart"/>
            <w:ins w:id="406" w:author="talmid" w:date="2026-01-08T12:26:00Z">
              <w:r>
                <w:rPr>
                  <w:rFonts w:cstheme="minorBidi"/>
                  <w:lang w:val="en-GB"/>
                </w:rPr>
                <w:t>file</w:t>
              </w:r>
              <w:r w:rsidR="008B47F9">
                <w:rPr>
                  <w:rFonts w:cstheme="minorBidi"/>
                  <w:lang w:val="en-GB"/>
                </w:rPr>
                <w:t>Q</w:t>
              </w:r>
            </w:ins>
            <w:proofErr w:type="spellEnd"/>
          </w:p>
        </w:tc>
        <w:tc>
          <w:tcPr>
            <w:tcW w:w="5531" w:type="dxa"/>
            <w:gridSpan w:val="2"/>
          </w:tcPr>
          <w:p w:rsidR="00DB063A" w:rsidRPr="008B47F9" w:rsidRDefault="008B47F9" w:rsidP="00CB05C3">
            <w:pPr>
              <w:rPr>
                <w:ins w:id="407" w:author="talmid" w:date="2026-01-08T12:25:00Z"/>
                <w:rFonts w:cstheme="minorBidi" w:hint="cs"/>
                <w:rtl/>
                <w:rPrChange w:id="408" w:author="talmid" w:date="2026-01-08T12:26:00Z">
                  <w:rPr>
                    <w:ins w:id="409" w:author="talmid" w:date="2026-01-08T12:25:00Z"/>
                    <w:rFonts w:hint="cs"/>
                    <w:rtl/>
                  </w:rPr>
                </w:rPrChange>
              </w:rPr>
            </w:pPr>
            <w:ins w:id="410" w:author="talmid" w:date="2026-01-08T12:26:00Z">
              <w:r>
                <w:rPr>
                  <w:rFonts w:cstheme="minorBidi" w:hint="cs"/>
                  <w:rtl/>
                </w:rPr>
                <w:t>תור שדרכו מגיע הקבצים שלחצנו עליהם</w:t>
              </w:r>
            </w:ins>
          </w:p>
        </w:tc>
      </w:tr>
      <w:tr w:rsidR="003E294F" w:rsidRPr="003A6FCA" w:rsidTr="00D24E4A">
        <w:trPr>
          <w:ins w:id="411" w:author="talmid" w:date="2026-01-08T10:59:00Z"/>
        </w:trPr>
        <w:tc>
          <w:tcPr>
            <w:tcW w:w="2765" w:type="dxa"/>
            <w:shd w:val="clear" w:color="auto" w:fill="FFE599" w:themeFill="accent4" w:themeFillTint="66"/>
            <w:tcPrChange w:id="412" w:author="talmid" w:date="2026-01-08T12:58:00Z">
              <w:tcPr>
                <w:tcW w:w="2765" w:type="dxa"/>
              </w:tcPr>
            </w:tcPrChange>
          </w:tcPr>
          <w:p w:rsidR="003E294F" w:rsidRPr="003A6FCA" w:rsidRDefault="003E294F" w:rsidP="00CB05C3">
            <w:pPr>
              <w:rPr>
                <w:ins w:id="413" w:author="talmid" w:date="2026-01-08T10:59:00Z"/>
                <w:b/>
                <w:bCs/>
              </w:rPr>
            </w:pPr>
            <w:ins w:id="414" w:author="talmid" w:date="2026-01-08T10:59:00Z">
              <w:r w:rsidRPr="003A6FCA">
                <w:rPr>
                  <w:b/>
                  <w:bCs/>
                  <w:rtl/>
                </w:rPr>
                <w:t>שם פעולה</w:t>
              </w:r>
            </w:ins>
          </w:p>
        </w:tc>
        <w:tc>
          <w:tcPr>
            <w:tcW w:w="2765" w:type="dxa"/>
            <w:shd w:val="clear" w:color="auto" w:fill="FFE599" w:themeFill="accent4" w:themeFillTint="66"/>
            <w:tcPrChange w:id="415" w:author="talmid" w:date="2026-01-08T12:58:00Z">
              <w:tcPr>
                <w:tcW w:w="2765" w:type="dxa"/>
              </w:tcPr>
            </w:tcPrChange>
          </w:tcPr>
          <w:p w:rsidR="003E294F" w:rsidRPr="003A6FCA" w:rsidRDefault="003E294F" w:rsidP="00CB05C3">
            <w:pPr>
              <w:rPr>
                <w:ins w:id="416" w:author="talmid" w:date="2026-01-08T10:59:00Z"/>
                <w:b/>
                <w:bCs/>
              </w:rPr>
            </w:pPr>
            <w:ins w:id="417" w:author="talmid" w:date="2026-01-08T10:59:00Z">
              <w:r w:rsidRPr="003A6FCA">
                <w:rPr>
                  <w:b/>
                  <w:bCs/>
                  <w:rtl/>
                </w:rPr>
                <w:t>טענת כניסה</w:t>
              </w:r>
            </w:ins>
          </w:p>
        </w:tc>
        <w:tc>
          <w:tcPr>
            <w:tcW w:w="2766" w:type="dxa"/>
            <w:shd w:val="clear" w:color="auto" w:fill="FFE599" w:themeFill="accent4" w:themeFillTint="66"/>
            <w:tcPrChange w:id="418" w:author="talmid" w:date="2026-01-08T12:58:00Z">
              <w:tcPr>
                <w:tcW w:w="2766" w:type="dxa"/>
              </w:tcPr>
            </w:tcPrChange>
          </w:tcPr>
          <w:p w:rsidR="003E294F" w:rsidRPr="003A6FCA" w:rsidRDefault="003E294F" w:rsidP="00CB05C3">
            <w:pPr>
              <w:rPr>
                <w:ins w:id="419" w:author="talmid" w:date="2026-01-08T10:59:00Z"/>
                <w:b/>
                <w:bCs/>
              </w:rPr>
            </w:pPr>
            <w:ins w:id="420" w:author="talmid" w:date="2026-01-08T10:59:00Z">
              <w:r w:rsidRPr="003A6FCA">
                <w:rPr>
                  <w:b/>
                  <w:bCs/>
                  <w:rtl/>
                </w:rPr>
                <w:t>טענת יציאה</w:t>
              </w:r>
            </w:ins>
          </w:p>
        </w:tc>
      </w:tr>
      <w:tr w:rsidR="005C7405" w:rsidRPr="003A6FCA" w:rsidTr="00F617E6">
        <w:trPr>
          <w:ins w:id="421" w:author="talmid" w:date="2026-01-08T12:28:00Z"/>
        </w:trPr>
        <w:tc>
          <w:tcPr>
            <w:tcW w:w="2765" w:type="dxa"/>
          </w:tcPr>
          <w:p w:rsidR="005C7405" w:rsidRPr="006A49F3" w:rsidRDefault="006A49F3" w:rsidP="00CB05C3">
            <w:pPr>
              <w:rPr>
                <w:ins w:id="422" w:author="talmid" w:date="2026-01-08T12:28:00Z"/>
                <w:lang w:val="en-GB"/>
                <w:rPrChange w:id="423" w:author="talmid" w:date="2026-01-08T12:46:00Z">
                  <w:rPr>
                    <w:ins w:id="424" w:author="talmid" w:date="2026-01-08T12:28:00Z"/>
                    <w:b/>
                    <w:bCs/>
                    <w:rtl/>
                  </w:rPr>
                </w:rPrChange>
              </w:rPr>
            </w:pPr>
            <w:ins w:id="425" w:author="talmid" w:date="2026-01-08T12:46:00Z">
              <w:r>
                <w:rPr>
                  <w:b/>
                  <w:bCs/>
                  <w:lang w:val="en-GB"/>
                </w:rPr>
                <w:t>__</w:t>
              </w:r>
            </w:ins>
            <w:proofErr w:type="spellStart"/>
            <w:ins w:id="426" w:author="talmid" w:date="2026-01-08T12:47:00Z">
              <w:r>
                <w:rPr>
                  <w:lang w:val="en-GB"/>
                </w:rPr>
                <w:t>init</w:t>
              </w:r>
            </w:ins>
            <w:proofErr w:type="spellEnd"/>
            <w:ins w:id="427" w:author="talmid" w:date="2026-01-08T12:50:00Z">
              <w:r>
                <w:rPr>
                  <w:lang w:val="en-GB"/>
                </w:rPr>
                <w:t>_</w:t>
              </w:r>
              <w:proofErr w:type="gramStart"/>
              <w:r>
                <w:rPr>
                  <w:lang w:val="en-GB"/>
                </w:rPr>
                <w:t>_(</w:t>
              </w:r>
              <w:proofErr w:type="gramEnd"/>
              <w:r>
                <w:rPr>
                  <w:lang w:val="en-GB"/>
                </w:rPr>
                <w:t xml:space="preserve">self, </w:t>
              </w:r>
              <w:proofErr w:type="spellStart"/>
              <w:r>
                <w:rPr>
                  <w:lang w:val="en-GB"/>
                </w:rPr>
                <w:t>user</w:t>
              </w:r>
            </w:ins>
            <w:ins w:id="428" w:author="talmid" w:date="2026-01-08T12:51:00Z">
              <w:r>
                <w:rPr>
                  <w:lang w:val="en-GB"/>
                </w:rPr>
                <w:t>_name</w:t>
              </w:r>
              <w:proofErr w:type="spellEnd"/>
              <w:r>
                <w:rPr>
                  <w:lang w:val="en-GB"/>
                </w:rPr>
                <w:t xml:space="preserve">, </w:t>
              </w:r>
              <w:proofErr w:type="spellStart"/>
              <w:r>
                <w:rPr>
                  <w:lang w:val="en-GB"/>
                </w:rPr>
                <w:t>hashed_passw</w:t>
              </w:r>
              <w:r w:rsidR="00C36C53">
                <w:rPr>
                  <w:lang w:val="en-GB"/>
                </w:rPr>
                <w:t>ord</w:t>
              </w:r>
            </w:ins>
            <w:proofErr w:type="spellEnd"/>
            <w:ins w:id="429" w:author="talmid" w:date="2026-01-08T12:52:00Z">
              <w:r w:rsidR="00373D98">
                <w:rPr>
                  <w:lang w:val="en-GB"/>
                </w:rPr>
                <w:t xml:space="preserve">, </w:t>
              </w:r>
              <w:proofErr w:type="spellStart"/>
              <w:r w:rsidR="00373D98">
                <w:rPr>
                  <w:lang w:val="en-GB"/>
                </w:rPr>
                <w:t>msgQ</w:t>
              </w:r>
              <w:proofErr w:type="spellEnd"/>
              <w:r w:rsidR="00373D98">
                <w:rPr>
                  <w:lang w:val="en-GB"/>
                </w:rPr>
                <w:t xml:space="preserve">, </w:t>
              </w:r>
              <w:proofErr w:type="spellStart"/>
              <w:r w:rsidR="00373D98">
                <w:rPr>
                  <w:lang w:val="en-GB"/>
                </w:rPr>
                <w:t>fileQ</w:t>
              </w:r>
              <w:proofErr w:type="spellEnd"/>
              <w:r w:rsidR="00373D98">
                <w:rPr>
                  <w:lang w:val="en-GB"/>
                </w:rPr>
                <w:t xml:space="preserve">) </w:t>
              </w:r>
            </w:ins>
          </w:p>
        </w:tc>
        <w:tc>
          <w:tcPr>
            <w:tcW w:w="2765" w:type="dxa"/>
          </w:tcPr>
          <w:p w:rsidR="005C7405" w:rsidRPr="00373D98" w:rsidRDefault="00373D98" w:rsidP="00CB05C3">
            <w:pPr>
              <w:rPr>
                <w:ins w:id="430" w:author="talmid" w:date="2026-01-08T12:28:00Z"/>
                <w:rFonts w:asciiTheme="minorHAnsi" w:hAnsiTheme="minorHAnsi" w:cstheme="minorBidi"/>
                <w:rtl/>
                <w:lang w:val="en-GB"/>
                <w:rPrChange w:id="431" w:author="talmid" w:date="2026-01-08T12:53:00Z">
                  <w:rPr>
                    <w:ins w:id="432" w:author="talmid" w:date="2026-01-08T12:28:00Z"/>
                    <w:b/>
                    <w:bCs/>
                    <w:rtl/>
                  </w:rPr>
                </w:rPrChange>
              </w:rPr>
            </w:pPr>
            <w:ins w:id="433" w:author="talmid" w:date="2026-01-08T12:53:00Z">
              <w:r w:rsidRPr="00373D98">
                <w:rPr>
                  <w:rFonts w:asciiTheme="minorHAnsi" w:hAnsiTheme="minorHAnsi" w:cstheme="minorBidi"/>
                  <w:rtl/>
                  <w:lang w:val="en-GB"/>
                  <w:rPrChange w:id="434" w:author="talmid" w:date="2026-01-08T12:53:00Z">
                    <w:rPr>
                      <w:rFonts w:asciiTheme="minorHAnsi" w:hAnsiTheme="minorHAnsi" w:cstheme="minorBidi" w:hint="cs"/>
                      <w:rtl/>
                      <w:lang w:val="en-GB"/>
                    </w:rPr>
                  </w:rPrChange>
                </w:rPr>
                <w:t>מקבל את כל הדברים הנדרשים לעצם</w:t>
              </w:r>
            </w:ins>
          </w:p>
        </w:tc>
        <w:tc>
          <w:tcPr>
            <w:tcW w:w="2766" w:type="dxa"/>
          </w:tcPr>
          <w:p w:rsidR="005C7405" w:rsidRPr="00373D98" w:rsidRDefault="00373D98" w:rsidP="00CB05C3">
            <w:pPr>
              <w:rPr>
                <w:ins w:id="435" w:author="talmid" w:date="2026-01-08T12:28:00Z"/>
                <w:rtl/>
                <w:rPrChange w:id="436" w:author="talmid" w:date="2026-01-08T12:53:00Z">
                  <w:rPr>
                    <w:ins w:id="437" w:author="talmid" w:date="2026-01-08T12:28:00Z"/>
                    <w:b/>
                    <w:bCs/>
                    <w:rtl/>
                  </w:rPr>
                </w:rPrChange>
              </w:rPr>
            </w:pPr>
            <w:ins w:id="438" w:author="talmid" w:date="2026-01-08T12:53:00Z">
              <w:r>
                <w:rPr>
                  <w:rFonts w:hint="cs"/>
                  <w:rtl/>
                </w:rPr>
                <w:t>יוצר עצם חד</w:t>
              </w:r>
            </w:ins>
            <w:ins w:id="439" w:author="talmid" w:date="2026-01-08T12:54:00Z">
              <w:r>
                <w:rPr>
                  <w:rFonts w:hint="cs"/>
                  <w:rtl/>
                </w:rPr>
                <w:t>ש ושומר את כל הנתונים בעצם</w:t>
              </w:r>
            </w:ins>
          </w:p>
        </w:tc>
      </w:tr>
      <w:tr w:rsidR="003E294F" w:rsidTr="00F617E6">
        <w:trPr>
          <w:ins w:id="440" w:author="talmid" w:date="2026-01-08T10:59:00Z"/>
        </w:trPr>
        <w:tc>
          <w:tcPr>
            <w:tcW w:w="2765" w:type="dxa"/>
            <w:tcPrChange w:id="441" w:author="talmid" w:date="2026-01-08T10:59:00Z">
              <w:tcPr>
                <w:tcW w:w="2765" w:type="dxa"/>
              </w:tcPr>
            </w:tcPrChange>
          </w:tcPr>
          <w:p w:rsidR="00DD4F7D" w:rsidRPr="00DD4F7D" w:rsidRDefault="00DD4F7D" w:rsidP="00DD4F7D">
            <w:pPr>
              <w:pStyle w:val="HTML"/>
              <w:rPr>
                <w:ins w:id="442" w:author="talmid" w:date="2026-01-08T11:39:00Z"/>
                <w:rFonts w:asciiTheme="minorHAnsi" w:hAnsiTheme="minorHAnsi" w:cstheme="minorHAnsi"/>
                <w:sz w:val="22"/>
                <w:szCs w:val="22"/>
                <w:rPrChange w:id="443" w:author="talmid" w:date="2026-01-08T11:40:00Z">
                  <w:rPr>
                    <w:ins w:id="444" w:author="talmid" w:date="2026-01-08T11:39:00Z"/>
                    <w:color w:val="56A8F5"/>
                  </w:rPr>
                </w:rPrChange>
              </w:rPr>
            </w:pPr>
            <w:ins w:id="445" w:author="talmid" w:date="2026-01-08T11:40:00Z">
              <w:r w:rsidRPr="00DD4F7D">
                <w:rPr>
                  <w:rFonts w:asciiTheme="minorHAnsi" w:hAnsiTheme="minorHAnsi" w:cstheme="minorHAnsi"/>
                  <w:sz w:val="22"/>
                  <w:szCs w:val="22"/>
                  <w:rPrChange w:id="446" w:author="talmid" w:date="2026-01-08T11:40:00Z">
                    <w:rPr>
                      <w:sz w:val="22"/>
                      <w:szCs w:val="22"/>
                    </w:rPr>
                  </w:rPrChange>
                </w:rPr>
                <w:t>_</w:t>
              </w:r>
            </w:ins>
            <w:proofErr w:type="spellStart"/>
            <w:ins w:id="447" w:author="talmid" w:date="2026-01-08T11:39:00Z">
              <w:r w:rsidRPr="00DD4F7D">
                <w:rPr>
                  <w:rFonts w:asciiTheme="minorHAnsi" w:hAnsiTheme="minorHAnsi" w:cstheme="minorHAnsi"/>
                  <w:sz w:val="22"/>
                  <w:szCs w:val="22"/>
                  <w:rPrChange w:id="448" w:author="talmid" w:date="2026-01-08T11:40:00Z">
                    <w:rPr>
                      <w:color w:val="56A8F5"/>
                    </w:rPr>
                  </w:rPrChange>
                </w:rPr>
                <w:t>handle_</w:t>
              </w:r>
              <w:proofErr w:type="gramStart"/>
              <w:r w:rsidRPr="00DD4F7D">
                <w:rPr>
                  <w:rFonts w:asciiTheme="minorHAnsi" w:hAnsiTheme="minorHAnsi" w:cstheme="minorHAnsi"/>
                  <w:sz w:val="22"/>
                  <w:szCs w:val="22"/>
                  <w:rPrChange w:id="449" w:author="talmid" w:date="2026-01-08T11:40:00Z">
                    <w:rPr>
                      <w:color w:val="56A8F5"/>
                    </w:rPr>
                  </w:rPrChange>
                </w:rPr>
                <w:t>msg</w:t>
              </w:r>
              <w:proofErr w:type="spellEnd"/>
              <w:r w:rsidRPr="00DD4F7D">
                <w:rPr>
                  <w:rFonts w:asciiTheme="minorHAnsi" w:hAnsiTheme="minorHAnsi" w:cstheme="minorHAnsi"/>
                  <w:sz w:val="22"/>
                  <w:szCs w:val="22"/>
                  <w:rPrChange w:id="450" w:author="talmid" w:date="2026-01-08T11:40:00Z">
                    <w:rPr>
                      <w:color w:val="56A8F5"/>
                    </w:rPr>
                  </w:rPrChange>
                </w:rPr>
                <w:t>(</w:t>
              </w:r>
              <w:proofErr w:type="gramEnd"/>
              <w:r w:rsidRPr="00DD4F7D">
                <w:rPr>
                  <w:rFonts w:asciiTheme="minorHAnsi" w:hAnsiTheme="minorHAnsi" w:cstheme="minorHAnsi"/>
                  <w:sz w:val="22"/>
                  <w:szCs w:val="22"/>
                  <w:rPrChange w:id="451" w:author="talmid" w:date="2026-01-08T11:40:00Z">
                    <w:rPr>
                      <w:color w:val="56A8F5"/>
                    </w:rPr>
                  </w:rPrChange>
                </w:rPr>
                <w:t xml:space="preserve">self, </w:t>
              </w:r>
              <w:proofErr w:type="spellStart"/>
              <w:r w:rsidRPr="00DD4F7D">
                <w:rPr>
                  <w:rFonts w:asciiTheme="minorHAnsi" w:hAnsiTheme="minorHAnsi" w:cstheme="minorHAnsi"/>
                  <w:sz w:val="22"/>
                  <w:szCs w:val="22"/>
                  <w:rPrChange w:id="452" w:author="talmid" w:date="2026-01-08T11:40:00Z">
                    <w:rPr>
                      <w:color w:val="56A8F5"/>
                    </w:rPr>
                  </w:rPrChange>
                </w:rPr>
                <w:t>recvQ</w:t>
              </w:r>
              <w:proofErr w:type="spellEnd"/>
              <w:r w:rsidRPr="00DD4F7D">
                <w:rPr>
                  <w:rFonts w:asciiTheme="minorHAnsi" w:hAnsiTheme="minorHAnsi" w:cstheme="minorHAnsi"/>
                  <w:sz w:val="22"/>
                  <w:szCs w:val="22"/>
                  <w:rPrChange w:id="453" w:author="talmid" w:date="2026-01-08T11:40:00Z">
                    <w:rPr>
                      <w:color w:val="56A8F5"/>
                    </w:rPr>
                  </w:rPrChange>
                </w:rPr>
                <w:t>)</w:t>
              </w:r>
            </w:ins>
          </w:p>
          <w:p w:rsidR="003E294F" w:rsidRPr="00DD4F7D" w:rsidRDefault="003E294F" w:rsidP="00CB05C3">
            <w:pPr>
              <w:rPr>
                <w:ins w:id="454" w:author="talmid" w:date="2026-01-08T10:59:00Z"/>
                <w:rFonts w:hint="cs"/>
                <w:rtl/>
                <w:lang w:val="en-US"/>
                <w:rPrChange w:id="455" w:author="talmid" w:date="2026-01-08T11:39:00Z">
                  <w:rPr>
                    <w:ins w:id="456" w:author="talmid" w:date="2026-01-08T10:59:00Z"/>
                  </w:rPr>
                </w:rPrChange>
              </w:rPr>
            </w:pPr>
          </w:p>
        </w:tc>
        <w:tc>
          <w:tcPr>
            <w:tcW w:w="2765" w:type="dxa"/>
            <w:tcPrChange w:id="457" w:author="talmid" w:date="2026-01-08T10:59:00Z">
              <w:tcPr>
                <w:tcW w:w="2765" w:type="dxa"/>
              </w:tcPr>
            </w:tcPrChange>
          </w:tcPr>
          <w:p w:rsidR="003E294F" w:rsidRDefault="00DD4F7D" w:rsidP="00CB05C3">
            <w:pPr>
              <w:rPr>
                <w:ins w:id="458" w:author="talmid" w:date="2026-01-08T10:59:00Z"/>
                <w:rFonts w:hint="cs"/>
              </w:rPr>
            </w:pPr>
            <w:ins w:id="459" w:author="talmid" w:date="2026-01-08T11:40:00Z">
              <w:r>
                <w:rPr>
                  <w:rFonts w:hint="cs"/>
                  <w:rtl/>
                </w:rPr>
                <w:t xml:space="preserve">מקבל את ההודעות </w:t>
              </w:r>
              <w:r w:rsidR="00B14E53">
                <w:rPr>
                  <w:rFonts w:hint="cs"/>
                  <w:rtl/>
                </w:rPr>
                <w:t>מה</w:t>
              </w:r>
            </w:ins>
            <w:ins w:id="460" w:author="talmid" w:date="2026-01-08T11:41:00Z">
              <w:r w:rsidR="00B14E53">
                <w:rPr>
                  <w:rFonts w:hint="cs"/>
                  <w:rtl/>
                </w:rPr>
                <w:t>תקשורת</w:t>
              </w:r>
            </w:ins>
          </w:p>
        </w:tc>
        <w:tc>
          <w:tcPr>
            <w:tcW w:w="2766" w:type="dxa"/>
            <w:tcPrChange w:id="461" w:author="talmid" w:date="2026-01-08T10:59:00Z">
              <w:tcPr>
                <w:tcW w:w="2766" w:type="dxa"/>
              </w:tcPr>
            </w:tcPrChange>
          </w:tcPr>
          <w:p w:rsidR="003E294F" w:rsidRDefault="00B14E53" w:rsidP="00CB05C3">
            <w:pPr>
              <w:rPr>
                <w:ins w:id="462" w:author="talmid" w:date="2026-01-08T10:59:00Z"/>
                <w:rFonts w:hint="cs"/>
              </w:rPr>
            </w:pPr>
            <w:ins w:id="463" w:author="talmid" w:date="2026-01-08T11:41:00Z">
              <w:r>
                <w:rPr>
                  <w:rFonts w:hint="cs"/>
                  <w:rtl/>
                </w:rPr>
                <w:t xml:space="preserve">עושה את הפעולה לפי </w:t>
              </w:r>
              <w:proofErr w:type="spellStart"/>
              <w:r>
                <w:rPr>
                  <w:rFonts w:hint="cs"/>
                  <w:rtl/>
                </w:rPr>
                <w:t>האופקוד</w:t>
              </w:r>
              <w:proofErr w:type="spellEnd"/>
              <w:r>
                <w:rPr>
                  <w:rFonts w:hint="cs"/>
                  <w:rtl/>
                </w:rPr>
                <w:t xml:space="preserve"> שקיבל </w:t>
              </w:r>
            </w:ins>
          </w:p>
        </w:tc>
      </w:tr>
      <w:tr w:rsidR="003E294F" w:rsidTr="00F617E6">
        <w:trPr>
          <w:ins w:id="464" w:author="talmid" w:date="2026-01-08T10:59:00Z"/>
        </w:trPr>
        <w:tc>
          <w:tcPr>
            <w:tcW w:w="2765" w:type="dxa"/>
            <w:tcPrChange w:id="465" w:author="talmid" w:date="2026-01-08T10:59:00Z">
              <w:tcPr>
                <w:tcW w:w="2765" w:type="dxa"/>
              </w:tcPr>
            </w:tcPrChange>
          </w:tcPr>
          <w:p w:rsidR="003E294F" w:rsidRPr="00B14E53" w:rsidRDefault="00692FC6" w:rsidP="00CB05C3">
            <w:pPr>
              <w:rPr>
                <w:ins w:id="466" w:author="talmid" w:date="2026-01-08T10:59:00Z"/>
                <w:rFonts w:hint="cs"/>
                <w:rtl/>
                <w:lang w:val="en-US"/>
                <w:rPrChange w:id="467" w:author="talmid" w:date="2026-01-08T11:44:00Z">
                  <w:rPr>
                    <w:ins w:id="468" w:author="talmid" w:date="2026-01-08T10:59:00Z"/>
                  </w:rPr>
                </w:rPrChange>
              </w:rPr>
            </w:pPr>
            <w:ins w:id="469" w:author="talmid" w:date="2026-01-08T11:50:00Z">
              <w:r>
                <w:rPr>
                  <w:lang w:val="en-US"/>
                </w:rPr>
                <w:t>_</w:t>
              </w:r>
            </w:ins>
            <w:proofErr w:type="spellStart"/>
            <w:ins w:id="470" w:author="talmid" w:date="2026-01-08T11:44:00Z">
              <w:r w:rsidR="00B14E53">
                <w:rPr>
                  <w:lang w:val="en-US"/>
                </w:rPr>
                <w:t>Encryption_</w:t>
              </w:r>
              <w:proofErr w:type="gramStart"/>
              <w:r w:rsidR="00B14E53">
                <w:rPr>
                  <w:lang w:val="en-US"/>
                </w:rPr>
                <w:t>file</w:t>
              </w:r>
            </w:ins>
            <w:proofErr w:type="spellEnd"/>
            <w:ins w:id="471" w:author="talmid" w:date="2026-01-08T11:45:00Z">
              <w:r w:rsidR="00B14E53">
                <w:rPr>
                  <w:lang w:val="en-US"/>
                </w:rPr>
                <w:t>(</w:t>
              </w:r>
              <w:proofErr w:type="gramEnd"/>
              <w:r w:rsidR="00B14E53">
                <w:rPr>
                  <w:lang w:val="en-US"/>
                </w:rPr>
                <w:t>self, name, place)</w:t>
              </w:r>
            </w:ins>
          </w:p>
        </w:tc>
        <w:tc>
          <w:tcPr>
            <w:tcW w:w="2765" w:type="dxa"/>
            <w:tcPrChange w:id="472" w:author="talmid" w:date="2026-01-08T10:59:00Z">
              <w:tcPr>
                <w:tcW w:w="2765" w:type="dxa"/>
              </w:tcPr>
            </w:tcPrChange>
          </w:tcPr>
          <w:p w:rsidR="003E294F" w:rsidRDefault="00B14E53" w:rsidP="00CB05C3">
            <w:pPr>
              <w:rPr>
                <w:ins w:id="473" w:author="talmid" w:date="2026-01-08T10:59:00Z"/>
                <w:rFonts w:hint="cs"/>
              </w:rPr>
            </w:pPr>
            <w:ins w:id="474" w:author="talmid" w:date="2026-01-08T11:45:00Z">
              <w:r>
                <w:rPr>
                  <w:rFonts w:hint="cs"/>
                  <w:rtl/>
                </w:rPr>
                <w:t xml:space="preserve">מקבל את הקובץ והמיקום שלו </w:t>
              </w:r>
            </w:ins>
          </w:p>
        </w:tc>
        <w:tc>
          <w:tcPr>
            <w:tcW w:w="2766" w:type="dxa"/>
            <w:tcPrChange w:id="475" w:author="talmid" w:date="2026-01-08T10:59:00Z">
              <w:tcPr>
                <w:tcW w:w="2766" w:type="dxa"/>
              </w:tcPr>
            </w:tcPrChange>
          </w:tcPr>
          <w:p w:rsidR="003E294F" w:rsidRDefault="00692FC6" w:rsidP="00CB05C3">
            <w:pPr>
              <w:rPr>
                <w:ins w:id="476" w:author="talmid" w:date="2026-01-08T10:59:00Z"/>
                <w:rFonts w:hint="cs"/>
              </w:rPr>
            </w:pPr>
            <w:ins w:id="477" w:author="talmid" w:date="2026-01-08T11:50:00Z">
              <w:r>
                <w:rPr>
                  <w:rFonts w:hint="cs"/>
                  <w:rtl/>
                </w:rPr>
                <w:t>מצפין אותו שלא יהיה א</w:t>
              </w:r>
            </w:ins>
            <w:ins w:id="478" w:author="talmid" w:date="2026-01-08T11:51:00Z">
              <w:r>
                <w:rPr>
                  <w:rFonts w:hint="cs"/>
                  <w:rtl/>
                </w:rPr>
                <w:t>פשר לפענוח אותו</w:t>
              </w:r>
            </w:ins>
          </w:p>
        </w:tc>
      </w:tr>
      <w:tr w:rsidR="003E294F" w:rsidTr="00F617E6">
        <w:trPr>
          <w:ins w:id="479" w:author="talmid" w:date="2026-01-08T10:59:00Z"/>
        </w:trPr>
        <w:tc>
          <w:tcPr>
            <w:tcW w:w="2765" w:type="dxa"/>
            <w:tcPrChange w:id="480" w:author="talmid" w:date="2026-01-08T10:59:00Z">
              <w:tcPr>
                <w:tcW w:w="2765" w:type="dxa"/>
              </w:tcPr>
            </w:tcPrChange>
          </w:tcPr>
          <w:p w:rsidR="003E294F" w:rsidRPr="00281A03" w:rsidRDefault="00281A03" w:rsidP="00CB05C3">
            <w:pPr>
              <w:rPr>
                <w:ins w:id="481" w:author="talmid" w:date="2026-01-08T10:59:00Z"/>
                <w:lang w:val="en-US"/>
                <w:rPrChange w:id="482" w:author="talmid" w:date="2026-01-08T11:51:00Z">
                  <w:rPr>
                    <w:ins w:id="483" w:author="talmid" w:date="2026-01-08T10:59:00Z"/>
                  </w:rPr>
                </w:rPrChange>
              </w:rPr>
            </w:pPr>
            <w:ins w:id="484" w:author="talmid" w:date="2026-01-08T11:51:00Z">
              <w:r>
                <w:rPr>
                  <w:lang w:val="en-US"/>
                </w:rPr>
                <w:t>_</w:t>
              </w:r>
              <w:proofErr w:type="spellStart"/>
              <w:r>
                <w:rPr>
                  <w:lang w:val="en-US"/>
                </w:rPr>
                <w:t>decryption_</w:t>
              </w:r>
              <w:proofErr w:type="gramStart"/>
              <w:r>
                <w:rPr>
                  <w:lang w:val="en-US"/>
                </w:rPr>
                <w:t>file</w:t>
              </w:r>
              <w:proofErr w:type="spellEnd"/>
              <w:r>
                <w:rPr>
                  <w:lang w:val="en-US"/>
                </w:rPr>
                <w:t>(</w:t>
              </w:r>
              <w:proofErr w:type="gramEnd"/>
              <w:r>
                <w:rPr>
                  <w:lang w:val="en-US"/>
                </w:rPr>
                <w:t>self, name, place)</w:t>
              </w:r>
            </w:ins>
          </w:p>
        </w:tc>
        <w:tc>
          <w:tcPr>
            <w:tcW w:w="2765" w:type="dxa"/>
            <w:tcPrChange w:id="485" w:author="talmid" w:date="2026-01-08T10:59:00Z">
              <w:tcPr>
                <w:tcW w:w="2765" w:type="dxa"/>
              </w:tcPr>
            </w:tcPrChange>
          </w:tcPr>
          <w:p w:rsidR="003E294F" w:rsidRDefault="00281A03" w:rsidP="00CB05C3">
            <w:pPr>
              <w:rPr>
                <w:ins w:id="486" w:author="talmid" w:date="2026-01-08T10:59:00Z"/>
                <w:rFonts w:hint="cs"/>
              </w:rPr>
            </w:pPr>
            <w:ins w:id="487" w:author="talmid" w:date="2026-01-08T11:51:00Z">
              <w:r>
                <w:rPr>
                  <w:rFonts w:hint="cs"/>
                  <w:rtl/>
                </w:rPr>
                <w:t>מקבל את הקובץ והמיקום שלו</w:t>
              </w:r>
            </w:ins>
          </w:p>
        </w:tc>
        <w:tc>
          <w:tcPr>
            <w:tcW w:w="2766" w:type="dxa"/>
            <w:tcPrChange w:id="488" w:author="talmid" w:date="2026-01-08T10:59:00Z">
              <w:tcPr>
                <w:tcW w:w="2766" w:type="dxa"/>
              </w:tcPr>
            </w:tcPrChange>
          </w:tcPr>
          <w:p w:rsidR="003E294F" w:rsidRDefault="00281A03" w:rsidP="00CB05C3">
            <w:pPr>
              <w:rPr>
                <w:ins w:id="489" w:author="talmid" w:date="2026-01-08T10:59:00Z"/>
              </w:rPr>
            </w:pPr>
            <w:ins w:id="490" w:author="talmid" w:date="2026-01-08T11:51:00Z">
              <w:r>
                <w:rPr>
                  <w:rFonts w:hint="cs"/>
                  <w:rtl/>
                </w:rPr>
                <w:t>מפענח אותו שיחזור לקובץ המקורי</w:t>
              </w:r>
            </w:ins>
          </w:p>
        </w:tc>
      </w:tr>
      <w:tr w:rsidR="00320C7F" w:rsidTr="00F617E6">
        <w:trPr>
          <w:ins w:id="491" w:author="talmid" w:date="2026-01-08T11:53:00Z"/>
        </w:trPr>
        <w:tc>
          <w:tcPr>
            <w:tcW w:w="2765" w:type="dxa"/>
          </w:tcPr>
          <w:p w:rsidR="00320C7F" w:rsidRDefault="00320C7F" w:rsidP="00320C7F">
            <w:pPr>
              <w:jc w:val="right"/>
              <w:rPr>
                <w:ins w:id="492" w:author="talmid" w:date="2026-01-08T11:53:00Z"/>
                <w:lang w:val="en-US"/>
              </w:rPr>
              <w:pPrChange w:id="493" w:author="talmid" w:date="2026-01-08T11:53:00Z">
                <w:pPr/>
              </w:pPrChange>
            </w:pPr>
            <w:ins w:id="494" w:author="talmid" w:date="2026-01-08T11:53:00Z">
              <w:r>
                <w:rPr>
                  <w:lang w:val="en-US"/>
                </w:rPr>
                <w:t>_</w:t>
              </w:r>
              <w:proofErr w:type="spellStart"/>
              <w:r>
                <w:rPr>
                  <w:lang w:val="en-US"/>
                </w:rPr>
                <w:t>Encryption_file_names</w:t>
              </w:r>
              <w:proofErr w:type="spellEnd"/>
              <w:r>
                <w:rPr>
                  <w:lang w:val="en-US"/>
                </w:rPr>
                <w:t>(self)</w:t>
              </w:r>
            </w:ins>
          </w:p>
        </w:tc>
        <w:tc>
          <w:tcPr>
            <w:tcW w:w="2765" w:type="dxa"/>
          </w:tcPr>
          <w:p w:rsidR="00320C7F" w:rsidRDefault="00320C7F" w:rsidP="00320C7F">
            <w:pPr>
              <w:rPr>
                <w:ins w:id="495" w:author="talmid" w:date="2026-01-08T11:53:00Z"/>
                <w:rFonts w:hint="cs"/>
                <w:rtl/>
              </w:rPr>
            </w:pPr>
          </w:p>
        </w:tc>
        <w:tc>
          <w:tcPr>
            <w:tcW w:w="2766" w:type="dxa"/>
          </w:tcPr>
          <w:p w:rsidR="00320C7F" w:rsidRDefault="00320C7F" w:rsidP="00320C7F">
            <w:pPr>
              <w:rPr>
                <w:ins w:id="496" w:author="talmid" w:date="2026-01-08T11:53:00Z"/>
                <w:rFonts w:hint="cs"/>
                <w:rtl/>
              </w:rPr>
            </w:pPr>
            <w:ins w:id="497" w:author="talmid" w:date="2026-01-08T11:59:00Z">
              <w:r>
                <w:rPr>
                  <w:rFonts w:hint="cs"/>
                  <w:rtl/>
                </w:rPr>
                <w:t>מצפין את כל השמות ב</w:t>
              </w:r>
              <w:r>
                <w:rPr>
                  <w:rFonts w:hint="cs"/>
                </w:rPr>
                <w:t>DOK</w:t>
              </w:r>
            </w:ins>
          </w:p>
        </w:tc>
      </w:tr>
      <w:tr w:rsidR="00320C7F" w:rsidTr="00F617E6">
        <w:trPr>
          <w:ins w:id="498" w:author="talmid" w:date="2026-01-08T11:53:00Z"/>
        </w:trPr>
        <w:tc>
          <w:tcPr>
            <w:tcW w:w="2765" w:type="dxa"/>
          </w:tcPr>
          <w:p w:rsidR="00320C7F" w:rsidRDefault="00320C7F" w:rsidP="00320C7F">
            <w:pPr>
              <w:rPr>
                <w:ins w:id="499" w:author="talmid" w:date="2026-01-08T11:53:00Z"/>
                <w:rFonts w:hint="cs"/>
                <w:rtl/>
                <w:lang w:val="en-US"/>
              </w:rPr>
            </w:pPr>
            <w:ins w:id="500" w:author="talmid" w:date="2026-01-08T11:54:00Z">
              <w:r>
                <w:rPr>
                  <w:lang w:val="en-US"/>
                </w:rPr>
                <w:t>_</w:t>
              </w:r>
              <w:proofErr w:type="spellStart"/>
              <w:r>
                <w:rPr>
                  <w:lang w:val="en-US"/>
                </w:rPr>
                <w:t>decryption_file_names</w:t>
              </w:r>
              <w:proofErr w:type="spellEnd"/>
              <w:r>
                <w:rPr>
                  <w:lang w:val="en-US"/>
                </w:rPr>
                <w:t>(self)</w:t>
              </w:r>
            </w:ins>
          </w:p>
        </w:tc>
        <w:tc>
          <w:tcPr>
            <w:tcW w:w="2765" w:type="dxa"/>
          </w:tcPr>
          <w:p w:rsidR="00320C7F" w:rsidRDefault="00320C7F" w:rsidP="00320C7F">
            <w:pPr>
              <w:rPr>
                <w:ins w:id="501" w:author="talmid" w:date="2026-01-08T11:53:00Z"/>
                <w:rFonts w:hint="cs"/>
                <w:rtl/>
              </w:rPr>
            </w:pPr>
          </w:p>
        </w:tc>
        <w:tc>
          <w:tcPr>
            <w:tcW w:w="2766" w:type="dxa"/>
          </w:tcPr>
          <w:p w:rsidR="00320C7F" w:rsidRDefault="00320C7F" w:rsidP="00320C7F">
            <w:pPr>
              <w:rPr>
                <w:ins w:id="502" w:author="talmid" w:date="2026-01-08T11:53:00Z"/>
                <w:rFonts w:hint="cs"/>
                <w:rtl/>
              </w:rPr>
            </w:pPr>
            <w:ins w:id="503" w:author="talmid" w:date="2026-01-08T11:59:00Z">
              <w:r>
                <w:rPr>
                  <w:rFonts w:hint="cs"/>
                  <w:rtl/>
                </w:rPr>
                <w:t>מפענח את כל השמות ב</w:t>
              </w:r>
              <w:r>
                <w:rPr>
                  <w:rFonts w:hint="cs"/>
                </w:rPr>
                <w:t>DOK</w:t>
              </w:r>
            </w:ins>
          </w:p>
        </w:tc>
      </w:tr>
      <w:tr w:rsidR="00320C7F" w:rsidTr="00F617E6">
        <w:trPr>
          <w:ins w:id="504" w:author="talmid" w:date="2026-01-08T11:54:00Z"/>
        </w:trPr>
        <w:tc>
          <w:tcPr>
            <w:tcW w:w="2765" w:type="dxa"/>
          </w:tcPr>
          <w:p w:rsidR="00320C7F" w:rsidRDefault="00320C7F" w:rsidP="00320C7F">
            <w:pPr>
              <w:rPr>
                <w:ins w:id="505" w:author="talmid" w:date="2026-01-08T11:54:00Z"/>
                <w:lang w:val="en-US"/>
              </w:rPr>
            </w:pPr>
            <w:proofErr w:type="spellStart"/>
            <w:ins w:id="506" w:author="talmid" w:date="2026-01-08T11:54:00Z">
              <w:r>
                <w:rPr>
                  <w:lang w:val="en-US"/>
                </w:rPr>
                <w:t>Send_</w:t>
              </w:r>
              <w:proofErr w:type="gramStart"/>
              <w:r>
                <w:rPr>
                  <w:lang w:val="en-US"/>
                </w:rPr>
                <w:t>backup</w:t>
              </w:r>
              <w:proofErr w:type="spellEnd"/>
              <w:r>
                <w:rPr>
                  <w:lang w:val="en-US"/>
                </w:rPr>
                <w:t>(</w:t>
              </w:r>
              <w:proofErr w:type="gramEnd"/>
              <w:r>
                <w:rPr>
                  <w:lang w:val="en-US"/>
                </w:rPr>
                <w:t>self, file, place</w:t>
              </w:r>
            </w:ins>
            <w:ins w:id="507" w:author="talmid" w:date="2026-01-08T11:55:00Z">
              <w:r>
                <w:rPr>
                  <w:lang w:val="en-US"/>
                </w:rPr>
                <w:t xml:space="preserve">, </w:t>
              </w:r>
              <w:proofErr w:type="spellStart"/>
              <w:r>
                <w:rPr>
                  <w:lang w:val="en-US"/>
                </w:rPr>
                <w:t>file_name</w:t>
              </w:r>
            </w:ins>
            <w:proofErr w:type="spellEnd"/>
            <w:ins w:id="508" w:author="talmid" w:date="2026-01-08T12:00:00Z">
              <w:r>
                <w:rPr>
                  <w:lang w:val="en-US"/>
                </w:rPr>
                <w:t>, folder</w:t>
              </w:r>
            </w:ins>
            <w:ins w:id="509" w:author="talmid" w:date="2026-01-08T11:55:00Z">
              <w:r>
                <w:rPr>
                  <w:lang w:val="en-US"/>
                </w:rPr>
                <w:t>)</w:t>
              </w:r>
            </w:ins>
          </w:p>
        </w:tc>
        <w:tc>
          <w:tcPr>
            <w:tcW w:w="2765" w:type="dxa"/>
          </w:tcPr>
          <w:p w:rsidR="00320C7F" w:rsidRPr="00B43CF7" w:rsidRDefault="00320C7F" w:rsidP="00320C7F">
            <w:pPr>
              <w:rPr>
                <w:ins w:id="510" w:author="talmid" w:date="2026-01-08T11:54:00Z"/>
                <w:rFonts w:hint="cs"/>
                <w:rtl/>
                <w:lang w:val="en-US"/>
                <w:rPrChange w:id="511" w:author="talmid" w:date="2026-01-08T11:56:00Z">
                  <w:rPr>
                    <w:ins w:id="512" w:author="talmid" w:date="2026-01-08T11:54:00Z"/>
                    <w:rFonts w:hint="cs"/>
                    <w:rtl/>
                  </w:rPr>
                </w:rPrChange>
              </w:rPr>
            </w:pPr>
            <w:ins w:id="513" w:author="talmid" w:date="2026-01-08T11:59:00Z">
              <w:r>
                <w:rPr>
                  <w:rFonts w:hint="cs"/>
                  <w:rtl/>
                  <w:lang w:val="en-US"/>
                </w:rPr>
                <w:t>מקבל קובץ מיקום ושם לשלוח לשרת לגיבויי</w:t>
              </w:r>
            </w:ins>
            <w:ins w:id="514" w:author="talmid" w:date="2026-01-08T12:00:00Z">
              <w:r>
                <w:rPr>
                  <w:rFonts w:hint="cs"/>
                  <w:rtl/>
                  <w:lang w:val="en-US"/>
                </w:rPr>
                <w:t xml:space="preserve"> ואת הקבצים שלו נשלחו </w:t>
              </w:r>
              <w:proofErr w:type="spellStart"/>
              <w:r>
                <w:rPr>
                  <w:rFonts w:hint="cs"/>
                  <w:rtl/>
                  <w:lang w:val="en-US"/>
                </w:rPr>
                <w:t>ממקודם</w:t>
              </w:r>
            </w:ins>
            <w:proofErr w:type="spellEnd"/>
          </w:p>
        </w:tc>
        <w:tc>
          <w:tcPr>
            <w:tcW w:w="2766" w:type="dxa"/>
          </w:tcPr>
          <w:p w:rsidR="00320C7F" w:rsidRDefault="00320C7F" w:rsidP="00320C7F">
            <w:pPr>
              <w:rPr>
                <w:ins w:id="515" w:author="talmid" w:date="2026-01-08T11:54:00Z"/>
                <w:rFonts w:hint="cs"/>
                <w:rtl/>
              </w:rPr>
            </w:pPr>
            <w:ins w:id="516" w:author="talmid" w:date="2026-01-08T11:59:00Z">
              <w:r>
                <w:rPr>
                  <w:rFonts w:hint="cs"/>
                  <w:rtl/>
                </w:rPr>
                <w:t>שולח לשרת לגיבויי</w:t>
              </w:r>
            </w:ins>
          </w:p>
        </w:tc>
      </w:tr>
      <w:tr w:rsidR="00320C7F" w:rsidTr="00F617E6">
        <w:trPr>
          <w:ins w:id="517" w:author="talmid" w:date="2026-01-08T11:57:00Z"/>
        </w:trPr>
        <w:tc>
          <w:tcPr>
            <w:tcW w:w="2765" w:type="dxa"/>
          </w:tcPr>
          <w:p w:rsidR="00320C7F" w:rsidRDefault="00320C7F" w:rsidP="00320C7F">
            <w:pPr>
              <w:rPr>
                <w:ins w:id="518" w:author="talmid" w:date="2026-01-08T11:57:00Z"/>
                <w:lang w:val="en-US"/>
              </w:rPr>
            </w:pPr>
            <w:proofErr w:type="spellStart"/>
            <w:ins w:id="519" w:author="talmid" w:date="2026-01-08T11:57:00Z">
              <w:r>
                <w:rPr>
                  <w:lang w:val="en-US"/>
                </w:rPr>
                <w:lastRenderedPageBreak/>
                <w:t>Del_</w:t>
              </w:r>
              <w:proofErr w:type="gramStart"/>
              <w:r>
                <w:rPr>
                  <w:lang w:val="en-US"/>
                </w:rPr>
                <w:t>DOK</w:t>
              </w:r>
              <w:proofErr w:type="spellEnd"/>
              <w:r>
                <w:rPr>
                  <w:lang w:val="en-US"/>
                </w:rPr>
                <w:t>(</w:t>
              </w:r>
              <w:proofErr w:type="gramEnd"/>
              <w:r>
                <w:rPr>
                  <w:lang w:val="en-US"/>
                </w:rPr>
                <w:t>self)</w:t>
              </w:r>
            </w:ins>
          </w:p>
        </w:tc>
        <w:tc>
          <w:tcPr>
            <w:tcW w:w="2765" w:type="dxa"/>
          </w:tcPr>
          <w:p w:rsidR="00320C7F" w:rsidRPr="00B43CF7" w:rsidRDefault="00320C7F" w:rsidP="00320C7F">
            <w:pPr>
              <w:rPr>
                <w:ins w:id="520" w:author="talmid" w:date="2026-01-08T11:57:00Z"/>
                <w:rFonts w:hint="cs"/>
                <w:rtl/>
                <w:lang w:val="en-US"/>
                <w:rPrChange w:id="521" w:author="talmid" w:date="2026-01-08T11:56:00Z">
                  <w:rPr>
                    <w:ins w:id="522" w:author="talmid" w:date="2026-01-08T11:57:00Z"/>
                    <w:rFonts w:hint="cs"/>
                    <w:rtl/>
                    <w:lang w:val="en-US"/>
                  </w:rPr>
                </w:rPrChange>
              </w:rPr>
            </w:pPr>
          </w:p>
        </w:tc>
        <w:tc>
          <w:tcPr>
            <w:tcW w:w="2766" w:type="dxa"/>
          </w:tcPr>
          <w:p w:rsidR="00320C7F" w:rsidRDefault="00320C7F" w:rsidP="00320C7F">
            <w:pPr>
              <w:rPr>
                <w:ins w:id="523" w:author="talmid" w:date="2026-01-08T11:57:00Z"/>
                <w:rFonts w:hint="cs"/>
                <w:rtl/>
              </w:rPr>
            </w:pPr>
            <w:ins w:id="524" w:author="talmid" w:date="2026-01-08T12:00:00Z">
              <w:r>
                <w:rPr>
                  <w:rFonts w:hint="cs"/>
                  <w:rtl/>
                  <w:lang w:val="en-US"/>
                </w:rPr>
                <w:t>מוחק ושולח הודעה לשרת שנמחק ה</w:t>
              </w:r>
              <w:r>
                <w:rPr>
                  <w:rFonts w:hint="cs"/>
                  <w:lang w:val="en-US"/>
                </w:rPr>
                <w:t>DOK</w:t>
              </w:r>
            </w:ins>
          </w:p>
        </w:tc>
      </w:tr>
      <w:tr w:rsidR="00320C7F" w:rsidTr="00F617E6">
        <w:trPr>
          <w:ins w:id="525" w:author="talmid" w:date="2026-01-08T11:57:00Z"/>
        </w:trPr>
        <w:tc>
          <w:tcPr>
            <w:tcW w:w="2765" w:type="dxa"/>
          </w:tcPr>
          <w:p w:rsidR="00320C7F" w:rsidRDefault="00320C7F" w:rsidP="00320C7F">
            <w:pPr>
              <w:rPr>
                <w:ins w:id="526" w:author="talmid" w:date="2026-01-08T11:57:00Z"/>
                <w:lang w:val="en-US"/>
              </w:rPr>
            </w:pPr>
            <w:proofErr w:type="spellStart"/>
            <w:ins w:id="527" w:author="talmid" w:date="2026-01-08T11:57:00Z">
              <w:r>
                <w:rPr>
                  <w:lang w:val="en-US"/>
                </w:rPr>
                <w:t>Save_none_send_</w:t>
              </w:r>
              <w:proofErr w:type="gramStart"/>
              <w:r>
                <w:rPr>
                  <w:lang w:val="en-US"/>
                </w:rPr>
                <w:t>file</w:t>
              </w:r>
              <w:proofErr w:type="spellEnd"/>
              <w:r>
                <w:rPr>
                  <w:lang w:val="en-US"/>
                </w:rPr>
                <w:t>(</w:t>
              </w:r>
              <w:proofErr w:type="gramEnd"/>
              <w:r>
                <w:rPr>
                  <w:lang w:val="en-US"/>
                </w:rPr>
                <w:t>self</w:t>
              </w:r>
            </w:ins>
            <w:ins w:id="528" w:author="talmid" w:date="2026-01-08T11:58:00Z">
              <w:r>
                <w:rPr>
                  <w:lang w:val="en-US"/>
                </w:rPr>
                <w:t xml:space="preserve">, file, </w:t>
              </w:r>
              <w:proofErr w:type="spellStart"/>
              <w:r>
                <w:rPr>
                  <w:lang w:val="en-US"/>
                </w:rPr>
                <w:t>file_name</w:t>
              </w:r>
              <w:proofErr w:type="spellEnd"/>
              <w:r>
                <w:rPr>
                  <w:lang w:val="en-US"/>
                </w:rPr>
                <w:t xml:space="preserve">) </w:t>
              </w:r>
            </w:ins>
          </w:p>
        </w:tc>
        <w:tc>
          <w:tcPr>
            <w:tcW w:w="2765" w:type="dxa"/>
          </w:tcPr>
          <w:p w:rsidR="00320C7F" w:rsidRPr="00B43CF7" w:rsidRDefault="00320C7F" w:rsidP="00320C7F">
            <w:pPr>
              <w:rPr>
                <w:ins w:id="529" w:author="talmid" w:date="2026-01-08T11:57:00Z"/>
                <w:rFonts w:hint="cs"/>
                <w:rtl/>
                <w:lang w:val="en-US"/>
                <w:rPrChange w:id="530" w:author="talmid" w:date="2026-01-08T11:56:00Z">
                  <w:rPr>
                    <w:ins w:id="531" w:author="talmid" w:date="2026-01-08T11:57:00Z"/>
                    <w:rFonts w:hint="cs"/>
                    <w:rtl/>
                    <w:lang w:val="en-US"/>
                  </w:rPr>
                </w:rPrChange>
              </w:rPr>
            </w:pPr>
            <w:ins w:id="532" w:author="talmid" w:date="2026-01-08T12:00:00Z">
              <w:r>
                <w:rPr>
                  <w:rFonts w:hint="cs"/>
                  <w:rtl/>
                  <w:lang w:val="en-US"/>
                </w:rPr>
                <w:t>מקבל קבצים שלא נשלחו לשרת כי הוא כבוי</w:t>
              </w:r>
            </w:ins>
          </w:p>
        </w:tc>
        <w:tc>
          <w:tcPr>
            <w:tcW w:w="2766" w:type="dxa"/>
          </w:tcPr>
          <w:p w:rsidR="00320C7F" w:rsidRDefault="00320C7F" w:rsidP="00320C7F">
            <w:pPr>
              <w:rPr>
                <w:ins w:id="533" w:author="talmid" w:date="2026-01-08T11:57:00Z"/>
                <w:rFonts w:hint="cs"/>
                <w:rtl/>
              </w:rPr>
            </w:pPr>
            <w:ins w:id="534" w:author="talmid" w:date="2026-01-08T12:00:00Z">
              <w:r>
                <w:rPr>
                  <w:rFonts w:hint="cs"/>
                  <w:rtl/>
                </w:rPr>
                <w:t>שומר אצלו את רשימת הקבצים שלא נשלחו</w:t>
              </w:r>
            </w:ins>
          </w:p>
        </w:tc>
      </w:tr>
      <w:tr w:rsidR="00AD397F" w:rsidTr="00F617E6">
        <w:trPr>
          <w:ins w:id="535" w:author="talmid" w:date="2026-01-08T12:14:00Z"/>
        </w:trPr>
        <w:tc>
          <w:tcPr>
            <w:tcW w:w="2765" w:type="dxa"/>
          </w:tcPr>
          <w:p w:rsidR="00AD397F" w:rsidRPr="00AD397F" w:rsidRDefault="00AD397F" w:rsidP="00320C7F">
            <w:pPr>
              <w:rPr>
                <w:ins w:id="536" w:author="talmid" w:date="2026-01-08T12:14:00Z"/>
                <w:rFonts w:cstheme="minorBidi"/>
                <w:lang w:val="en-US"/>
                <w:rPrChange w:id="537" w:author="talmid" w:date="2026-01-08T12:14:00Z">
                  <w:rPr>
                    <w:ins w:id="538" w:author="talmid" w:date="2026-01-08T12:14:00Z"/>
                    <w:lang w:val="en-US"/>
                  </w:rPr>
                </w:rPrChange>
              </w:rPr>
            </w:pPr>
            <w:proofErr w:type="spellStart"/>
            <w:ins w:id="539" w:author="talmid" w:date="2026-01-08T12:14:00Z">
              <w:r>
                <w:rPr>
                  <w:rFonts w:cstheme="minorBidi"/>
                  <w:lang w:val="en-US"/>
                </w:rPr>
                <w:t>open_my_file_explorer</w:t>
              </w:r>
              <w:proofErr w:type="spellEnd"/>
              <w:r>
                <w:rPr>
                  <w:rFonts w:cstheme="minorBidi"/>
                  <w:lang w:val="en-US"/>
                </w:rPr>
                <w:t>(self)</w:t>
              </w:r>
            </w:ins>
          </w:p>
        </w:tc>
        <w:tc>
          <w:tcPr>
            <w:tcW w:w="2765" w:type="dxa"/>
          </w:tcPr>
          <w:p w:rsidR="00AD397F" w:rsidRPr="00AD397F" w:rsidRDefault="00AD397F" w:rsidP="00320C7F">
            <w:pPr>
              <w:rPr>
                <w:ins w:id="540" w:author="talmid" w:date="2026-01-08T12:14:00Z"/>
                <w:rFonts w:cstheme="minorBidi"/>
                <w:rtl/>
                <w:lang w:val="en-US"/>
                <w:rPrChange w:id="541" w:author="talmid" w:date="2026-01-08T12:14:00Z">
                  <w:rPr>
                    <w:ins w:id="542" w:author="talmid" w:date="2026-01-08T12:14:00Z"/>
                    <w:rFonts w:hint="cs"/>
                    <w:rtl/>
                    <w:lang w:val="en-US"/>
                  </w:rPr>
                </w:rPrChange>
              </w:rPr>
            </w:pPr>
          </w:p>
        </w:tc>
        <w:tc>
          <w:tcPr>
            <w:tcW w:w="2766" w:type="dxa"/>
          </w:tcPr>
          <w:p w:rsidR="00AD397F" w:rsidRDefault="00AD397F" w:rsidP="00320C7F">
            <w:pPr>
              <w:rPr>
                <w:ins w:id="543" w:author="talmid" w:date="2026-01-08T12:14:00Z"/>
                <w:rFonts w:hint="cs"/>
                <w:rtl/>
              </w:rPr>
            </w:pPr>
            <w:ins w:id="544" w:author="talmid" w:date="2026-01-08T12:14:00Z">
              <w:r>
                <w:rPr>
                  <w:rFonts w:hint="cs"/>
                  <w:rtl/>
                </w:rPr>
                <w:t xml:space="preserve">פותח את </w:t>
              </w:r>
              <w:proofErr w:type="spellStart"/>
              <w:r>
                <w:rPr>
                  <w:rFonts w:hint="cs"/>
                  <w:rtl/>
                </w:rPr>
                <w:t>ה</w:t>
              </w:r>
            </w:ins>
            <w:ins w:id="545" w:author="talmid" w:date="2026-01-08T12:15:00Z">
              <w:r>
                <w:rPr>
                  <w:rFonts w:hint="cs"/>
                  <w:rtl/>
                </w:rPr>
                <w:t>פייל</w:t>
              </w:r>
              <w:proofErr w:type="spellEnd"/>
              <w:r>
                <w:rPr>
                  <w:rFonts w:hint="cs"/>
                  <w:rtl/>
                </w:rPr>
                <w:t xml:space="preserve"> אקספלורר שלי</w:t>
              </w:r>
            </w:ins>
          </w:p>
        </w:tc>
      </w:tr>
    </w:tbl>
    <w:p w:rsidR="003E294F" w:rsidRDefault="003E294F" w:rsidP="003E294F">
      <w:pPr>
        <w:pStyle w:val="aa"/>
        <w:pBdr>
          <w:top w:val="nil"/>
          <w:left w:val="nil"/>
          <w:bottom w:val="nil"/>
          <w:right w:val="nil"/>
          <w:between w:val="nil"/>
        </w:pBdr>
        <w:spacing w:after="0"/>
        <w:ind w:left="360"/>
        <w:rPr>
          <w:ins w:id="546" w:author="talmid" w:date="2026-01-08T11:56:00Z"/>
          <w:rtl/>
        </w:rPr>
      </w:pPr>
    </w:p>
    <w:p w:rsidR="00320C7F" w:rsidRDefault="00320C7F" w:rsidP="003E294F">
      <w:pPr>
        <w:pStyle w:val="aa"/>
        <w:pBdr>
          <w:top w:val="nil"/>
          <w:left w:val="nil"/>
          <w:bottom w:val="nil"/>
          <w:right w:val="nil"/>
          <w:between w:val="nil"/>
        </w:pBdr>
        <w:spacing w:after="0"/>
        <w:ind w:left="360"/>
        <w:pPrChange w:id="547" w:author="talmid" w:date="2026-01-08T10:59:00Z">
          <w:pPr>
            <w:pBdr>
              <w:top w:val="nil"/>
              <w:left w:val="nil"/>
              <w:bottom w:val="nil"/>
              <w:right w:val="nil"/>
              <w:between w:val="nil"/>
            </w:pBdr>
            <w:spacing w:after="0"/>
          </w:pPr>
        </w:pPrChange>
      </w:pPr>
    </w:p>
    <w:p w:rsidR="00546D15" w:rsidRDefault="00F617E6" w:rsidP="00F617E6">
      <w:pPr>
        <w:pStyle w:val="aa"/>
        <w:numPr>
          <w:ilvl w:val="0"/>
          <w:numId w:val="22"/>
        </w:numPr>
        <w:pBdr>
          <w:top w:val="nil"/>
          <w:left w:val="nil"/>
          <w:bottom w:val="nil"/>
          <w:right w:val="nil"/>
          <w:between w:val="nil"/>
        </w:pBdr>
        <w:spacing w:after="0"/>
        <w:rPr>
          <w:ins w:id="548" w:author="talmid" w:date="2026-01-08T11:01:00Z"/>
        </w:rPr>
      </w:pPr>
      <w:ins w:id="549" w:author="talmid" w:date="2026-01-08T11:00:00Z">
        <w:r>
          <w:rPr>
            <w:rFonts w:hint="cs"/>
            <w:rtl/>
          </w:rPr>
          <w:t>הצפנה</w:t>
        </w:r>
      </w:ins>
      <w:ins w:id="550" w:author="talmid" w:date="2026-01-08T11:01:00Z">
        <w:r>
          <w:rPr>
            <w:rFonts w:hint="cs"/>
            <w:rtl/>
          </w:rPr>
          <w:t>/פענוח</w:t>
        </w:r>
      </w:ins>
      <w:ins w:id="551" w:author="talmid" w:date="2026-01-08T11:11:00Z">
        <w:r w:rsidR="003B39A9">
          <w:rPr>
            <w:rFonts w:hint="cs"/>
            <w:rtl/>
          </w:rPr>
          <w:t>:</w:t>
        </w:r>
      </w:ins>
    </w:p>
    <w:tbl>
      <w:tblPr>
        <w:bidiVisual/>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Change w:id="552" w:author="talmid" w:date="2026-01-08T12:58:00Z">
          <w:tblPr>
            <w:bidiVisual/>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PrChange>
      </w:tblPr>
      <w:tblGrid>
        <w:gridCol w:w="2765"/>
        <w:gridCol w:w="2765"/>
        <w:gridCol w:w="2766"/>
        <w:tblGridChange w:id="553">
          <w:tblGrid>
            <w:gridCol w:w="2765"/>
            <w:gridCol w:w="2765"/>
            <w:gridCol w:w="2766"/>
          </w:tblGrid>
        </w:tblGridChange>
      </w:tblGrid>
      <w:tr w:rsidR="002564EB" w:rsidRPr="00BF6F00" w:rsidTr="00D24E4A">
        <w:trPr>
          <w:ins w:id="554" w:author="talmid" w:date="2026-01-08T11:06:00Z"/>
        </w:trPr>
        <w:tc>
          <w:tcPr>
            <w:tcW w:w="8296" w:type="dxa"/>
            <w:gridSpan w:val="3"/>
            <w:shd w:val="clear" w:color="auto" w:fill="FFE599" w:themeFill="accent4" w:themeFillTint="66"/>
            <w:tcPrChange w:id="555" w:author="talmid" w:date="2026-01-08T12:58:00Z">
              <w:tcPr>
                <w:tcW w:w="8296" w:type="dxa"/>
                <w:gridSpan w:val="3"/>
              </w:tcPr>
            </w:tcPrChange>
          </w:tcPr>
          <w:p w:rsidR="002564EB" w:rsidRPr="00BF6F00" w:rsidRDefault="002564EB" w:rsidP="00CB05C3">
            <w:pPr>
              <w:jc w:val="center"/>
              <w:rPr>
                <w:ins w:id="556" w:author="talmid" w:date="2026-01-08T11:06:00Z"/>
                <w:rFonts w:hint="cs"/>
                <w:rtl/>
                <w:lang w:val="en-US"/>
              </w:rPr>
            </w:pPr>
            <w:proofErr w:type="spellStart"/>
            <w:ins w:id="557" w:author="talmid" w:date="2026-01-08T11:09:00Z">
              <w:r>
                <w:rPr>
                  <w:lang w:val="en-US"/>
                </w:rPr>
                <w:t>P</w:t>
              </w:r>
              <w:r w:rsidR="003B39A9">
                <w:rPr>
                  <w:lang w:val="en-US"/>
                </w:rPr>
                <w:t>rivate_</w:t>
              </w:r>
            </w:ins>
            <w:ins w:id="558" w:author="talmid" w:date="2026-01-08T11:10:00Z">
              <w:r w:rsidR="003B39A9">
                <w:rPr>
                  <w:lang w:val="en-US"/>
                </w:rPr>
                <w:t>cypher</w:t>
              </w:r>
            </w:ins>
            <w:proofErr w:type="spellEnd"/>
          </w:p>
        </w:tc>
      </w:tr>
      <w:tr w:rsidR="002564EB" w:rsidRPr="003A6FCA" w:rsidTr="00CB05C3">
        <w:trPr>
          <w:ins w:id="559" w:author="talmid" w:date="2026-01-08T11:06:00Z"/>
        </w:trPr>
        <w:tc>
          <w:tcPr>
            <w:tcW w:w="8296" w:type="dxa"/>
            <w:gridSpan w:val="3"/>
          </w:tcPr>
          <w:p w:rsidR="002564EB" w:rsidRPr="003A6FCA" w:rsidRDefault="003B39A9" w:rsidP="00CB05C3">
            <w:pPr>
              <w:rPr>
                <w:ins w:id="560" w:author="talmid" w:date="2026-01-08T11:06:00Z"/>
                <w:rFonts w:hint="cs"/>
                <w:rtl/>
                <w:lang w:val="en-US"/>
              </w:rPr>
            </w:pPr>
            <w:ins w:id="561" w:author="talmid" w:date="2026-01-08T11:12:00Z">
              <w:r>
                <w:rPr>
                  <w:rFonts w:hint="cs"/>
                  <w:rtl/>
                  <w:lang w:val="en-US"/>
                </w:rPr>
                <w:t>משמש להצפנה ופיענוח של הקבצים עצמם של ה</w:t>
              </w:r>
              <w:r>
                <w:rPr>
                  <w:rFonts w:hint="cs"/>
                  <w:lang w:val="en-US"/>
                </w:rPr>
                <w:t>DOK</w:t>
              </w:r>
            </w:ins>
          </w:p>
        </w:tc>
      </w:tr>
      <w:tr w:rsidR="002564EB" w:rsidRPr="003A6FCA" w:rsidTr="00D24E4A">
        <w:trPr>
          <w:ins w:id="562" w:author="talmid" w:date="2026-01-08T11:06:00Z"/>
        </w:trPr>
        <w:tc>
          <w:tcPr>
            <w:tcW w:w="2765" w:type="dxa"/>
            <w:shd w:val="clear" w:color="auto" w:fill="FFE599" w:themeFill="accent4" w:themeFillTint="66"/>
            <w:tcPrChange w:id="563" w:author="talmid" w:date="2026-01-08T12:58:00Z">
              <w:tcPr>
                <w:tcW w:w="2765" w:type="dxa"/>
              </w:tcPr>
            </w:tcPrChange>
          </w:tcPr>
          <w:p w:rsidR="002564EB" w:rsidRPr="003A6FCA" w:rsidRDefault="002564EB" w:rsidP="00CB05C3">
            <w:pPr>
              <w:rPr>
                <w:ins w:id="564" w:author="talmid" w:date="2026-01-08T11:06:00Z"/>
                <w:b/>
                <w:bCs/>
              </w:rPr>
            </w:pPr>
            <w:ins w:id="565" w:author="talmid" w:date="2026-01-08T11:06:00Z">
              <w:r w:rsidRPr="003A6FCA">
                <w:rPr>
                  <w:b/>
                  <w:bCs/>
                  <w:rtl/>
                </w:rPr>
                <w:t>שם משתנה</w:t>
              </w:r>
            </w:ins>
          </w:p>
        </w:tc>
        <w:tc>
          <w:tcPr>
            <w:tcW w:w="5531" w:type="dxa"/>
            <w:gridSpan w:val="2"/>
            <w:shd w:val="clear" w:color="auto" w:fill="FFE599" w:themeFill="accent4" w:themeFillTint="66"/>
            <w:tcPrChange w:id="566" w:author="talmid" w:date="2026-01-08T12:58:00Z">
              <w:tcPr>
                <w:tcW w:w="5531" w:type="dxa"/>
                <w:gridSpan w:val="2"/>
              </w:tcPr>
            </w:tcPrChange>
          </w:tcPr>
          <w:p w:rsidR="002564EB" w:rsidRPr="003A6FCA" w:rsidRDefault="002564EB" w:rsidP="00CB05C3">
            <w:pPr>
              <w:rPr>
                <w:ins w:id="567" w:author="talmid" w:date="2026-01-08T11:06:00Z"/>
                <w:b/>
                <w:bCs/>
              </w:rPr>
            </w:pPr>
            <w:ins w:id="568" w:author="talmid" w:date="2026-01-08T11:06:00Z">
              <w:r w:rsidRPr="003A6FCA">
                <w:rPr>
                  <w:b/>
                  <w:bCs/>
                  <w:rtl/>
                </w:rPr>
                <w:t>תפקיד</w:t>
              </w:r>
            </w:ins>
          </w:p>
        </w:tc>
      </w:tr>
      <w:tr w:rsidR="002564EB" w:rsidTr="00CB05C3">
        <w:trPr>
          <w:ins w:id="569" w:author="talmid" w:date="2026-01-08T11:06:00Z"/>
        </w:trPr>
        <w:tc>
          <w:tcPr>
            <w:tcW w:w="2765" w:type="dxa"/>
          </w:tcPr>
          <w:p w:rsidR="002564EB" w:rsidRPr="00320C7F" w:rsidRDefault="00320C7F" w:rsidP="00CB05C3">
            <w:pPr>
              <w:rPr>
                <w:ins w:id="570" w:author="talmid" w:date="2026-01-08T11:06:00Z"/>
                <w:lang w:val="en-US"/>
                <w:rPrChange w:id="571" w:author="talmid" w:date="2026-01-08T12:01:00Z">
                  <w:rPr>
                    <w:ins w:id="572" w:author="talmid" w:date="2026-01-08T11:06:00Z"/>
                    <w:rFonts w:hint="cs"/>
                  </w:rPr>
                </w:rPrChange>
              </w:rPr>
            </w:pPr>
            <w:proofErr w:type="spellStart"/>
            <w:ins w:id="573" w:author="talmid" w:date="2026-01-08T12:01:00Z">
              <w:r>
                <w:rPr>
                  <w:lang w:val="en-US"/>
                </w:rPr>
                <w:t>user_name</w:t>
              </w:r>
            </w:ins>
            <w:proofErr w:type="spellEnd"/>
          </w:p>
        </w:tc>
        <w:tc>
          <w:tcPr>
            <w:tcW w:w="5531" w:type="dxa"/>
            <w:gridSpan w:val="2"/>
          </w:tcPr>
          <w:p w:rsidR="002564EB" w:rsidRDefault="001D08DF" w:rsidP="00CB05C3">
            <w:pPr>
              <w:rPr>
                <w:ins w:id="574" w:author="talmid" w:date="2026-01-08T11:06:00Z"/>
                <w:rFonts w:hint="cs"/>
              </w:rPr>
            </w:pPr>
            <w:ins w:id="575" w:author="talmid" w:date="2026-01-08T12:02:00Z">
              <w:r>
                <w:rPr>
                  <w:rFonts w:hint="cs"/>
                  <w:rtl/>
                </w:rPr>
                <w:t>שם משתמש</w:t>
              </w:r>
            </w:ins>
          </w:p>
        </w:tc>
      </w:tr>
      <w:tr w:rsidR="002564EB" w:rsidTr="00CB05C3">
        <w:trPr>
          <w:ins w:id="576" w:author="talmid" w:date="2026-01-08T11:06:00Z"/>
        </w:trPr>
        <w:tc>
          <w:tcPr>
            <w:tcW w:w="2765" w:type="dxa"/>
          </w:tcPr>
          <w:p w:rsidR="002564EB" w:rsidRPr="00320C7F" w:rsidRDefault="00320C7F" w:rsidP="00CB05C3">
            <w:pPr>
              <w:rPr>
                <w:ins w:id="577" w:author="talmid" w:date="2026-01-08T11:06:00Z"/>
                <w:lang w:val="en-US"/>
                <w:rPrChange w:id="578" w:author="talmid" w:date="2026-01-08T12:01:00Z">
                  <w:rPr>
                    <w:ins w:id="579" w:author="talmid" w:date="2026-01-08T11:06:00Z"/>
                  </w:rPr>
                </w:rPrChange>
              </w:rPr>
            </w:pPr>
            <w:proofErr w:type="spellStart"/>
            <w:ins w:id="580" w:author="talmid" w:date="2026-01-08T12:01:00Z">
              <w:r>
                <w:rPr>
                  <w:lang w:val="en-US"/>
                </w:rPr>
                <w:t>Hashed_passward</w:t>
              </w:r>
            </w:ins>
            <w:proofErr w:type="spellEnd"/>
          </w:p>
        </w:tc>
        <w:tc>
          <w:tcPr>
            <w:tcW w:w="5531" w:type="dxa"/>
            <w:gridSpan w:val="2"/>
          </w:tcPr>
          <w:p w:rsidR="002564EB" w:rsidRDefault="001D08DF" w:rsidP="00CB05C3">
            <w:pPr>
              <w:rPr>
                <w:ins w:id="581" w:author="talmid" w:date="2026-01-08T11:06:00Z"/>
                <w:rFonts w:hint="cs"/>
              </w:rPr>
            </w:pPr>
            <w:ins w:id="582" w:author="talmid" w:date="2026-01-08T12:02:00Z">
              <w:r>
                <w:rPr>
                  <w:rFonts w:hint="cs"/>
                  <w:rtl/>
                </w:rPr>
                <w:t>סיסמה ב</w:t>
              </w:r>
              <w:r>
                <w:rPr>
                  <w:rFonts w:hint="cs"/>
                </w:rPr>
                <w:t>HASH</w:t>
              </w:r>
            </w:ins>
          </w:p>
        </w:tc>
      </w:tr>
      <w:tr w:rsidR="002564EB" w:rsidTr="00CB05C3">
        <w:trPr>
          <w:ins w:id="583" w:author="talmid" w:date="2026-01-08T11:06:00Z"/>
        </w:trPr>
        <w:tc>
          <w:tcPr>
            <w:tcW w:w="2765" w:type="dxa"/>
          </w:tcPr>
          <w:p w:rsidR="002564EB" w:rsidRPr="001D08DF" w:rsidRDefault="001D08DF" w:rsidP="00CB05C3">
            <w:pPr>
              <w:rPr>
                <w:ins w:id="584" w:author="talmid" w:date="2026-01-08T11:06:00Z"/>
                <w:lang w:val="en-US"/>
                <w:rPrChange w:id="585" w:author="talmid" w:date="2026-01-08T12:01:00Z">
                  <w:rPr>
                    <w:ins w:id="586" w:author="talmid" w:date="2026-01-08T11:06:00Z"/>
                  </w:rPr>
                </w:rPrChange>
              </w:rPr>
            </w:pPr>
            <w:ins w:id="587" w:author="talmid" w:date="2026-01-08T12:01:00Z">
              <w:r>
                <w:rPr>
                  <w:lang w:val="en-US"/>
                </w:rPr>
                <w:t>key</w:t>
              </w:r>
            </w:ins>
          </w:p>
        </w:tc>
        <w:tc>
          <w:tcPr>
            <w:tcW w:w="5531" w:type="dxa"/>
            <w:gridSpan w:val="2"/>
          </w:tcPr>
          <w:p w:rsidR="002564EB" w:rsidRDefault="001D08DF" w:rsidP="00CB05C3">
            <w:pPr>
              <w:rPr>
                <w:ins w:id="588" w:author="talmid" w:date="2026-01-08T11:06:00Z"/>
                <w:rFonts w:hint="cs"/>
              </w:rPr>
            </w:pPr>
            <w:ins w:id="589" w:author="talmid" w:date="2026-01-08T12:02:00Z">
              <w:r>
                <w:rPr>
                  <w:rFonts w:hint="cs"/>
                  <w:rtl/>
                </w:rPr>
                <w:t xml:space="preserve">המפתח </w:t>
              </w:r>
              <w:proofErr w:type="spellStart"/>
              <w:r>
                <w:rPr>
                  <w:rFonts w:hint="cs"/>
                  <w:rtl/>
                </w:rPr>
                <w:t>להצפנות</w:t>
              </w:r>
              <w:proofErr w:type="spellEnd"/>
              <w:r>
                <w:rPr>
                  <w:rFonts w:hint="cs"/>
                  <w:rtl/>
                </w:rPr>
                <w:t xml:space="preserve"> והפענוח</w:t>
              </w:r>
            </w:ins>
          </w:p>
        </w:tc>
      </w:tr>
      <w:tr w:rsidR="002564EB" w:rsidRPr="003A6FCA" w:rsidTr="00D24E4A">
        <w:trPr>
          <w:ins w:id="590" w:author="talmid" w:date="2026-01-08T11:06:00Z"/>
        </w:trPr>
        <w:tc>
          <w:tcPr>
            <w:tcW w:w="2765" w:type="dxa"/>
            <w:shd w:val="clear" w:color="auto" w:fill="FFE599" w:themeFill="accent4" w:themeFillTint="66"/>
            <w:tcPrChange w:id="591" w:author="talmid" w:date="2026-01-08T12:58:00Z">
              <w:tcPr>
                <w:tcW w:w="2765" w:type="dxa"/>
              </w:tcPr>
            </w:tcPrChange>
          </w:tcPr>
          <w:p w:rsidR="002564EB" w:rsidRPr="003A6FCA" w:rsidRDefault="002564EB" w:rsidP="00CB05C3">
            <w:pPr>
              <w:rPr>
                <w:ins w:id="592" w:author="talmid" w:date="2026-01-08T11:06:00Z"/>
                <w:b/>
                <w:bCs/>
              </w:rPr>
            </w:pPr>
            <w:ins w:id="593" w:author="talmid" w:date="2026-01-08T11:06:00Z">
              <w:r w:rsidRPr="003A6FCA">
                <w:rPr>
                  <w:b/>
                  <w:bCs/>
                  <w:rtl/>
                </w:rPr>
                <w:t>שם פעולה</w:t>
              </w:r>
            </w:ins>
          </w:p>
        </w:tc>
        <w:tc>
          <w:tcPr>
            <w:tcW w:w="2765" w:type="dxa"/>
            <w:shd w:val="clear" w:color="auto" w:fill="FFE599" w:themeFill="accent4" w:themeFillTint="66"/>
            <w:tcPrChange w:id="594" w:author="talmid" w:date="2026-01-08T12:58:00Z">
              <w:tcPr>
                <w:tcW w:w="2765" w:type="dxa"/>
              </w:tcPr>
            </w:tcPrChange>
          </w:tcPr>
          <w:p w:rsidR="002564EB" w:rsidRPr="003A6FCA" w:rsidRDefault="002564EB" w:rsidP="00CB05C3">
            <w:pPr>
              <w:rPr>
                <w:ins w:id="595" w:author="talmid" w:date="2026-01-08T11:06:00Z"/>
                <w:b/>
                <w:bCs/>
              </w:rPr>
            </w:pPr>
            <w:ins w:id="596" w:author="talmid" w:date="2026-01-08T11:06:00Z">
              <w:r w:rsidRPr="003A6FCA">
                <w:rPr>
                  <w:b/>
                  <w:bCs/>
                  <w:rtl/>
                </w:rPr>
                <w:t>טענת כניסה</w:t>
              </w:r>
            </w:ins>
          </w:p>
        </w:tc>
        <w:tc>
          <w:tcPr>
            <w:tcW w:w="2766" w:type="dxa"/>
            <w:shd w:val="clear" w:color="auto" w:fill="FFE599" w:themeFill="accent4" w:themeFillTint="66"/>
            <w:tcPrChange w:id="597" w:author="talmid" w:date="2026-01-08T12:58:00Z">
              <w:tcPr>
                <w:tcW w:w="2766" w:type="dxa"/>
              </w:tcPr>
            </w:tcPrChange>
          </w:tcPr>
          <w:p w:rsidR="002564EB" w:rsidRPr="003A6FCA" w:rsidRDefault="002564EB" w:rsidP="00CB05C3">
            <w:pPr>
              <w:rPr>
                <w:ins w:id="598" w:author="talmid" w:date="2026-01-08T11:06:00Z"/>
                <w:b/>
                <w:bCs/>
              </w:rPr>
            </w:pPr>
            <w:ins w:id="599" w:author="talmid" w:date="2026-01-08T11:06:00Z">
              <w:r w:rsidRPr="003A6FCA">
                <w:rPr>
                  <w:b/>
                  <w:bCs/>
                  <w:rtl/>
                </w:rPr>
                <w:t>טענת יציאה</w:t>
              </w:r>
            </w:ins>
          </w:p>
        </w:tc>
      </w:tr>
      <w:tr w:rsidR="005C7405" w:rsidRPr="003A6FCA" w:rsidTr="00CB05C3">
        <w:trPr>
          <w:ins w:id="600" w:author="talmid" w:date="2026-01-08T12:28:00Z"/>
        </w:trPr>
        <w:tc>
          <w:tcPr>
            <w:tcW w:w="2765" w:type="dxa"/>
          </w:tcPr>
          <w:p w:rsidR="005C7405" w:rsidRPr="00373D98" w:rsidRDefault="00373D98" w:rsidP="00CB05C3">
            <w:pPr>
              <w:rPr>
                <w:ins w:id="601" w:author="talmid" w:date="2026-01-08T12:28:00Z"/>
                <w:rFonts w:cstheme="minorBidi"/>
                <w:lang w:val="en-GB"/>
                <w:rPrChange w:id="602" w:author="talmid" w:date="2026-01-08T12:54:00Z">
                  <w:rPr>
                    <w:ins w:id="603" w:author="talmid" w:date="2026-01-08T12:28:00Z"/>
                    <w:b/>
                    <w:bCs/>
                    <w:rtl/>
                  </w:rPr>
                </w:rPrChange>
              </w:rPr>
            </w:pPr>
            <w:ins w:id="604" w:author="talmid" w:date="2026-01-08T12:54:00Z">
              <w:r>
                <w:rPr>
                  <w:rFonts w:cstheme="minorBidi"/>
                  <w:b/>
                  <w:bCs/>
                  <w:lang w:val="en-GB"/>
                </w:rPr>
                <w:t>__</w:t>
              </w:r>
              <w:proofErr w:type="spellStart"/>
              <w:r>
                <w:rPr>
                  <w:rFonts w:cstheme="minorBidi"/>
                  <w:lang w:val="en-GB"/>
                </w:rPr>
                <w:t>init</w:t>
              </w:r>
              <w:proofErr w:type="spellEnd"/>
              <w:r>
                <w:rPr>
                  <w:rFonts w:cstheme="minorBidi"/>
                  <w:lang w:val="en-GB"/>
                </w:rPr>
                <w:t>_</w:t>
              </w:r>
              <w:proofErr w:type="gramStart"/>
              <w:r>
                <w:rPr>
                  <w:rFonts w:cstheme="minorBidi"/>
                  <w:lang w:val="en-GB"/>
                </w:rPr>
                <w:t>_(</w:t>
              </w:r>
              <w:proofErr w:type="gramEnd"/>
              <w:r>
                <w:rPr>
                  <w:rFonts w:cstheme="minorBidi"/>
                  <w:lang w:val="en-GB"/>
                </w:rPr>
                <w:t xml:space="preserve">self, </w:t>
              </w:r>
              <w:proofErr w:type="spellStart"/>
              <w:r>
                <w:rPr>
                  <w:rFonts w:cstheme="minorBidi"/>
                  <w:lang w:val="en-GB"/>
                </w:rPr>
                <w:t>user_name</w:t>
              </w:r>
              <w:proofErr w:type="spellEnd"/>
              <w:r>
                <w:rPr>
                  <w:rFonts w:cstheme="minorBidi"/>
                  <w:lang w:val="en-GB"/>
                </w:rPr>
                <w:t>, password)</w:t>
              </w:r>
            </w:ins>
          </w:p>
        </w:tc>
        <w:tc>
          <w:tcPr>
            <w:tcW w:w="2765" w:type="dxa"/>
          </w:tcPr>
          <w:p w:rsidR="005C7405" w:rsidRPr="00547064" w:rsidRDefault="00547064" w:rsidP="00CB05C3">
            <w:pPr>
              <w:rPr>
                <w:ins w:id="605" w:author="talmid" w:date="2026-01-08T12:28:00Z"/>
                <w:rtl/>
                <w:rPrChange w:id="606" w:author="talmid" w:date="2026-01-08T12:55:00Z">
                  <w:rPr>
                    <w:ins w:id="607" w:author="talmid" w:date="2026-01-08T12:28:00Z"/>
                    <w:b/>
                    <w:bCs/>
                    <w:rtl/>
                  </w:rPr>
                </w:rPrChange>
              </w:rPr>
            </w:pPr>
            <w:ins w:id="608" w:author="talmid" w:date="2026-01-08T12:55:00Z">
              <w:r>
                <w:rPr>
                  <w:rFonts w:hint="cs"/>
                  <w:rtl/>
                </w:rPr>
                <w:t xml:space="preserve">מקבל את הנתונים לעצם </w:t>
              </w:r>
            </w:ins>
          </w:p>
        </w:tc>
        <w:tc>
          <w:tcPr>
            <w:tcW w:w="2766" w:type="dxa"/>
          </w:tcPr>
          <w:p w:rsidR="005C7405" w:rsidRPr="00547064" w:rsidRDefault="00547064" w:rsidP="00CB05C3">
            <w:pPr>
              <w:rPr>
                <w:ins w:id="609" w:author="talmid" w:date="2026-01-08T12:28:00Z"/>
                <w:rtl/>
                <w:rPrChange w:id="610" w:author="talmid" w:date="2026-01-08T12:55:00Z">
                  <w:rPr>
                    <w:ins w:id="611" w:author="talmid" w:date="2026-01-08T12:28:00Z"/>
                    <w:b/>
                    <w:bCs/>
                    <w:rtl/>
                  </w:rPr>
                </w:rPrChange>
              </w:rPr>
            </w:pPr>
            <w:ins w:id="612" w:author="talmid" w:date="2026-01-08T12:55:00Z">
              <w:r>
                <w:rPr>
                  <w:rFonts w:hint="cs"/>
                  <w:rtl/>
                </w:rPr>
                <w:t>יוצר עצם עם הנתונים הח</w:t>
              </w:r>
            </w:ins>
            <w:ins w:id="613" w:author="talmid" w:date="2026-01-08T12:56:00Z">
              <w:r>
                <w:rPr>
                  <w:rFonts w:hint="cs"/>
                  <w:rtl/>
                </w:rPr>
                <w:t>דשים שלה</w:t>
              </w:r>
            </w:ins>
          </w:p>
        </w:tc>
      </w:tr>
      <w:tr w:rsidR="002564EB" w:rsidTr="00CB05C3">
        <w:trPr>
          <w:ins w:id="614" w:author="talmid" w:date="2026-01-08T11:06:00Z"/>
        </w:trPr>
        <w:tc>
          <w:tcPr>
            <w:tcW w:w="2765" w:type="dxa"/>
          </w:tcPr>
          <w:p w:rsidR="002564EB" w:rsidRDefault="00321971" w:rsidP="00CB05C3">
            <w:pPr>
              <w:rPr>
                <w:ins w:id="615" w:author="talmid" w:date="2026-01-08T11:06:00Z"/>
                <w:rFonts w:hint="cs"/>
              </w:rPr>
            </w:pPr>
            <w:proofErr w:type="spellStart"/>
            <w:ins w:id="616" w:author="talmid" w:date="2026-01-08T12:07:00Z">
              <w:r>
                <w:rPr>
                  <w:rStyle w:val="hljs-title"/>
                </w:rPr>
                <w:t>encrypt_</w:t>
              </w:r>
              <w:proofErr w:type="gramStart"/>
              <w:r>
                <w:rPr>
                  <w:rStyle w:val="hljs-title"/>
                </w:rPr>
                <w:t>file</w:t>
              </w:r>
              <w:proofErr w:type="spellEnd"/>
              <w:r>
                <w:t>(</w:t>
              </w:r>
              <w:proofErr w:type="gramEnd"/>
              <w:r>
                <w:rPr>
                  <w:rStyle w:val="hljs-params"/>
                </w:rPr>
                <w:t xml:space="preserve">self, </w:t>
              </w:r>
              <w:proofErr w:type="spellStart"/>
              <w:r>
                <w:rPr>
                  <w:rStyle w:val="hljs-params"/>
                </w:rPr>
                <w:t>input_path</w:t>
              </w:r>
              <w:proofErr w:type="spellEnd"/>
              <w:r>
                <w:t>)</w:t>
              </w:r>
            </w:ins>
          </w:p>
        </w:tc>
        <w:tc>
          <w:tcPr>
            <w:tcW w:w="2765" w:type="dxa"/>
          </w:tcPr>
          <w:p w:rsidR="002564EB" w:rsidRPr="00321971" w:rsidRDefault="00321971" w:rsidP="00CB05C3">
            <w:pPr>
              <w:rPr>
                <w:ins w:id="617" w:author="talmid" w:date="2026-01-08T11:06:00Z"/>
                <w:rFonts w:cstheme="minorBidi" w:hint="cs"/>
                <w:rPrChange w:id="618" w:author="talmid" w:date="2026-01-08T12:10:00Z">
                  <w:rPr>
                    <w:ins w:id="619" w:author="talmid" w:date="2026-01-08T11:06:00Z"/>
                  </w:rPr>
                </w:rPrChange>
              </w:rPr>
            </w:pPr>
            <w:ins w:id="620" w:author="talmid" w:date="2026-01-08T12:10:00Z">
              <w:r>
                <w:rPr>
                  <w:rFonts w:cstheme="minorBidi" w:hint="cs"/>
                  <w:rtl/>
                </w:rPr>
                <w:t>מקבל את הקובץ</w:t>
              </w:r>
            </w:ins>
          </w:p>
        </w:tc>
        <w:tc>
          <w:tcPr>
            <w:tcW w:w="2766" w:type="dxa"/>
          </w:tcPr>
          <w:p w:rsidR="002564EB" w:rsidRPr="00321971" w:rsidRDefault="00321971" w:rsidP="00CB05C3">
            <w:pPr>
              <w:rPr>
                <w:ins w:id="621" w:author="talmid" w:date="2026-01-08T11:06:00Z"/>
                <w:rFonts w:cstheme="minorBidi" w:hint="cs"/>
                <w:rtl/>
                <w:rPrChange w:id="622" w:author="talmid" w:date="2026-01-08T12:11:00Z">
                  <w:rPr>
                    <w:ins w:id="623" w:author="talmid" w:date="2026-01-08T11:06:00Z"/>
                  </w:rPr>
                </w:rPrChange>
              </w:rPr>
            </w:pPr>
            <w:ins w:id="624" w:author="talmid" w:date="2026-01-08T12:10:00Z">
              <w:r>
                <w:rPr>
                  <w:rFonts w:hint="cs"/>
                  <w:rtl/>
                </w:rPr>
                <w:t xml:space="preserve">מצפין את </w:t>
              </w:r>
            </w:ins>
            <w:ins w:id="625" w:author="talmid" w:date="2026-01-08T12:11:00Z">
              <w:r w:rsidR="00AD397F">
                <w:rPr>
                  <w:rFonts w:hint="cs"/>
                  <w:rtl/>
                </w:rPr>
                <w:t>קובץ המקור ומחליף אותו</w:t>
              </w:r>
            </w:ins>
          </w:p>
        </w:tc>
      </w:tr>
      <w:tr w:rsidR="00AD397F" w:rsidTr="00CB05C3">
        <w:trPr>
          <w:ins w:id="626" w:author="talmid" w:date="2026-01-08T11:06:00Z"/>
        </w:trPr>
        <w:tc>
          <w:tcPr>
            <w:tcW w:w="2765" w:type="dxa"/>
          </w:tcPr>
          <w:p w:rsidR="00AD397F" w:rsidRDefault="00AD397F" w:rsidP="00AD397F">
            <w:pPr>
              <w:rPr>
                <w:ins w:id="627" w:author="talmid" w:date="2026-01-08T11:06:00Z"/>
              </w:rPr>
            </w:pPr>
            <w:proofErr w:type="spellStart"/>
            <w:ins w:id="628" w:author="talmid" w:date="2026-01-08T12:08:00Z">
              <w:r>
                <w:rPr>
                  <w:rStyle w:val="hljs-title"/>
                </w:rPr>
                <w:t>decrypt_</w:t>
              </w:r>
              <w:proofErr w:type="gramStart"/>
              <w:r>
                <w:rPr>
                  <w:rStyle w:val="hljs-title"/>
                </w:rPr>
                <w:t>file</w:t>
              </w:r>
              <w:proofErr w:type="spellEnd"/>
              <w:r>
                <w:t>(</w:t>
              </w:r>
              <w:proofErr w:type="gramEnd"/>
              <w:r>
                <w:rPr>
                  <w:rStyle w:val="hljs-params"/>
                </w:rPr>
                <w:t xml:space="preserve">self, </w:t>
              </w:r>
              <w:proofErr w:type="spellStart"/>
              <w:r>
                <w:rPr>
                  <w:rStyle w:val="hljs-params"/>
                </w:rPr>
                <w:t>encrypted_path</w:t>
              </w:r>
              <w:proofErr w:type="spellEnd"/>
              <w:r>
                <w:t>)</w:t>
              </w:r>
            </w:ins>
          </w:p>
        </w:tc>
        <w:tc>
          <w:tcPr>
            <w:tcW w:w="2765" w:type="dxa"/>
          </w:tcPr>
          <w:p w:rsidR="00AD397F" w:rsidRDefault="00AD397F" w:rsidP="00AD397F">
            <w:pPr>
              <w:rPr>
                <w:ins w:id="629" w:author="talmid" w:date="2026-01-08T11:06:00Z"/>
              </w:rPr>
            </w:pPr>
            <w:ins w:id="630" w:author="talmid" w:date="2026-01-08T12:11:00Z">
              <w:r>
                <w:rPr>
                  <w:rFonts w:cstheme="minorBidi" w:hint="cs"/>
                  <w:rtl/>
                </w:rPr>
                <w:t>מקבל את הקובץ</w:t>
              </w:r>
            </w:ins>
          </w:p>
        </w:tc>
        <w:tc>
          <w:tcPr>
            <w:tcW w:w="2766" w:type="dxa"/>
          </w:tcPr>
          <w:p w:rsidR="00AD397F" w:rsidRDefault="00AD397F" w:rsidP="00AD397F">
            <w:pPr>
              <w:rPr>
                <w:ins w:id="631" w:author="talmid" w:date="2026-01-08T11:06:00Z"/>
              </w:rPr>
            </w:pPr>
            <w:ins w:id="632" w:author="talmid" w:date="2026-01-08T12:12:00Z">
              <w:r>
                <w:rPr>
                  <w:rFonts w:hint="cs"/>
                  <w:rtl/>
                </w:rPr>
                <w:t>מפענח את קובץ המקור ומחליף אותו</w:t>
              </w:r>
            </w:ins>
          </w:p>
        </w:tc>
      </w:tr>
      <w:tr w:rsidR="00AD397F" w:rsidTr="00CB05C3">
        <w:trPr>
          <w:ins w:id="633" w:author="talmid" w:date="2026-01-08T11:06:00Z"/>
        </w:trPr>
        <w:tc>
          <w:tcPr>
            <w:tcW w:w="2765" w:type="dxa"/>
          </w:tcPr>
          <w:p w:rsidR="00AD397F" w:rsidRDefault="00AD397F" w:rsidP="00AD397F">
            <w:pPr>
              <w:rPr>
                <w:ins w:id="634" w:author="talmid" w:date="2026-01-08T11:06:00Z"/>
              </w:rPr>
            </w:pPr>
            <w:proofErr w:type="spellStart"/>
            <w:ins w:id="635" w:author="talmid" w:date="2026-01-08T12:08:00Z">
              <w:r>
                <w:t>encrypt_</w:t>
              </w:r>
              <w:proofErr w:type="gramStart"/>
              <w:r>
                <w:t>msg</w:t>
              </w:r>
              <w:proofErr w:type="spellEnd"/>
              <w:r>
                <w:t>(</w:t>
              </w:r>
              <w:proofErr w:type="gramEnd"/>
              <w:r>
                <w:t xml:space="preserve">self, </w:t>
              </w:r>
            </w:ins>
            <w:ins w:id="636" w:author="talmid" w:date="2026-01-08T12:09:00Z">
              <w:r>
                <w:t>msg)</w:t>
              </w:r>
            </w:ins>
          </w:p>
        </w:tc>
        <w:tc>
          <w:tcPr>
            <w:tcW w:w="2765" w:type="dxa"/>
          </w:tcPr>
          <w:p w:rsidR="00AD397F" w:rsidRPr="00321971" w:rsidRDefault="00AD397F" w:rsidP="00AD397F">
            <w:pPr>
              <w:rPr>
                <w:ins w:id="637" w:author="talmid" w:date="2026-01-08T11:06:00Z"/>
                <w:rFonts w:cstheme="minorBidi" w:hint="cs"/>
                <w:rPrChange w:id="638" w:author="talmid" w:date="2026-01-08T12:08:00Z">
                  <w:rPr>
                    <w:ins w:id="639" w:author="talmid" w:date="2026-01-08T11:06:00Z"/>
                  </w:rPr>
                </w:rPrChange>
              </w:rPr>
            </w:pPr>
            <w:ins w:id="640" w:author="talmid" w:date="2026-01-08T12:12:00Z">
              <w:r>
                <w:rPr>
                  <w:rFonts w:cstheme="minorBidi" w:hint="cs"/>
                  <w:rtl/>
                </w:rPr>
                <w:t>מקבל הודעה</w:t>
              </w:r>
            </w:ins>
          </w:p>
        </w:tc>
        <w:tc>
          <w:tcPr>
            <w:tcW w:w="2766" w:type="dxa"/>
          </w:tcPr>
          <w:p w:rsidR="00AD397F" w:rsidRDefault="00AD397F" w:rsidP="00AD397F">
            <w:pPr>
              <w:rPr>
                <w:ins w:id="641" w:author="talmid" w:date="2026-01-08T11:06:00Z"/>
              </w:rPr>
            </w:pPr>
            <w:ins w:id="642" w:author="talmid" w:date="2026-01-08T12:12:00Z">
              <w:r>
                <w:rPr>
                  <w:rFonts w:hint="cs"/>
                  <w:rtl/>
                </w:rPr>
                <w:t>מצפין את ההודעה</w:t>
              </w:r>
            </w:ins>
          </w:p>
        </w:tc>
      </w:tr>
      <w:tr w:rsidR="00AD397F" w:rsidTr="00CB05C3">
        <w:trPr>
          <w:ins w:id="643" w:author="talmid" w:date="2026-01-08T12:09:00Z"/>
        </w:trPr>
        <w:tc>
          <w:tcPr>
            <w:tcW w:w="2765" w:type="dxa"/>
          </w:tcPr>
          <w:p w:rsidR="00AD397F" w:rsidRPr="00321971" w:rsidRDefault="00AD397F" w:rsidP="00AD397F">
            <w:pPr>
              <w:rPr>
                <w:ins w:id="644" w:author="talmid" w:date="2026-01-08T12:09:00Z"/>
                <w:rFonts w:cstheme="minorBidi" w:hint="cs"/>
                <w:rPrChange w:id="645" w:author="talmid" w:date="2026-01-08T12:09:00Z">
                  <w:rPr>
                    <w:ins w:id="646" w:author="talmid" w:date="2026-01-08T12:09:00Z"/>
                  </w:rPr>
                </w:rPrChange>
              </w:rPr>
            </w:pPr>
            <w:proofErr w:type="spellStart"/>
            <w:ins w:id="647" w:author="talmid" w:date="2026-01-08T12:09:00Z">
              <w:r>
                <w:t>dec</w:t>
              </w:r>
            </w:ins>
            <w:ins w:id="648" w:author="talmid" w:date="2026-01-08T12:10:00Z">
              <w:r>
                <w:t>rypt</w:t>
              </w:r>
            </w:ins>
            <w:ins w:id="649" w:author="talmid" w:date="2026-01-08T12:09:00Z">
              <w:r>
                <w:t>_</w:t>
              </w:r>
              <w:proofErr w:type="gramStart"/>
              <w:r>
                <w:t>msg</w:t>
              </w:r>
              <w:proofErr w:type="spellEnd"/>
              <w:r>
                <w:t>(</w:t>
              </w:r>
              <w:proofErr w:type="gramEnd"/>
              <w:r>
                <w:t>self, msg)</w:t>
              </w:r>
            </w:ins>
          </w:p>
        </w:tc>
        <w:tc>
          <w:tcPr>
            <w:tcW w:w="2765" w:type="dxa"/>
          </w:tcPr>
          <w:p w:rsidR="00AD397F" w:rsidRPr="00321971" w:rsidRDefault="00AD397F" w:rsidP="00AD397F">
            <w:pPr>
              <w:rPr>
                <w:ins w:id="650" w:author="talmid" w:date="2026-01-08T12:09:00Z"/>
                <w:rFonts w:cstheme="minorBidi" w:hint="cs"/>
                <w:rPrChange w:id="651" w:author="talmid" w:date="2026-01-08T12:08:00Z">
                  <w:rPr>
                    <w:ins w:id="652" w:author="talmid" w:date="2026-01-08T12:09:00Z"/>
                    <w:rFonts w:cstheme="minorBidi" w:hint="cs"/>
                  </w:rPr>
                </w:rPrChange>
              </w:rPr>
            </w:pPr>
            <w:ins w:id="653" w:author="talmid" w:date="2026-01-08T12:12:00Z">
              <w:r>
                <w:rPr>
                  <w:rFonts w:cstheme="minorBidi" w:hint="cs"/>
                  <w:rtl/>
                </w:rPr>
                <w:t>מקבל הודעה</w:t>
              </w:r>
            </w:ins>
          </w:p>
        </w:tc>
        <w:tc>
          <w:tcPr>
            <w:tcW w:w="2766" w:type="dxa"/>
          </w:tcPr>
          <w:p w:rsidR="00AD397F" w:rsidRDefault="00AD397F" w:rsidP="00AD397F">
            <w:pPr>
              <w:rPr>
                <w:ins w:id="654" w:author="talmid" w:date="2026-01-08T12:09:00Z"/>
              </w:rPr>
            </w:pPr>
            <w:ins w:id="655" w:author="talmid" w:date="2026-01-08T12:12:00Z">
              <w:r>
                <w:rPr>
                  <w:rFonts w:hint="cs"/>
                  <w:rtl/>
                </w:rPr>
                <w:t>מפענח את ההודעה</w:t>
              </w:r>
            </w:ins>
          </w:p>
        </w:tc>
      </w:tr>
      <w:tr w:rsidR="00373D98" w:rsidRPr="00373D98" w:rsidTr="00CB05C3">
        <w:trPr>
          <w:ins w:id="656" w:author="talmid" w:date="2026-01-08T12:54:00Z"/>
        </w:trPr>
        <w:tc>
          <w:tcPr>
            <w:tcW w:w="2765" w:type="dxa"/>
          </w:tcPr>
          <w:p w:rsidR="00373D98" w:rsidRPr="00373D98" w:rsidRDefault="00373D98" w:rsidP="00AD397F">
            <w:pPr>
              <w:rPr>
                <w:ins w:id="657" w:author="talmid" w:date="2026-01-08T12:54:00Z"/>
                <w:rFonts w:cstheme="minorBidi"/>
                <w:lang w:val="en-US"/>
                <w:rPrChange w:id="658" w:author="talmid" w:date="2026-01-08T12:55:00Z">
                  <w:rPr>
                    <w:ins w:id="659" w:author="talmid" w:date="2026-01-08T12:54:00Z"/>
                  </w:rPr>
                </w:rPrChange>
              </w:rPr>
            </w:pPr>
            <w:ins w:id="660" w:author="talmid" w:date="2026-01-08T12:54:00Z">
              <w:r>
                <w:rPr>
                  <w:rFonts w:cstheme="minorBidi"/>
                  <w:lang w:val="en-GB"/>
                </w:rPr>
                <w:t>create</w:t>
              </w:r>
            </w:ins>
            <w:ins w:id="661" w:author="talmid" w:date="2026-01-08T12:55:00Z">
              <w:r>
                <w:rPr>
                  <w:rFonts w:cstheme="minorBidi"/>
                  <w:lang w:val="en-GB"/>
                </w:rPr>
                <w:t>_</w:t>
              </w:r>
              <w:r>
                <w:rPr>
                  <w:rFonts w:cstheme="minorBidi"/>
                  <w:lang w:val="en-US"/>
                </w:rPr>
                <w:t>key(self)</w:t>
              </w:r>
            </w:ins>
          </w:p>
        </w:tc>
        <w:tc>
          <w:tcPr>
            <w:tcW w:w="2765" w:type="dxa"/>
          </w:tcPr>
          <w:p w:rsidR="00373D98" w:rsidRDefault="00373D98" w:rsidP="00AD397F">
            <w:pPr>
              <w:rPr>
                <w:ins w:id="662" w:author="talmid" w:date="2026-01-08T12:54:00Z"/>
                <w:rFonts w:cstheme="minorBidi" w:hint="cs"/>
                <w:rtl/>
              </w:rPr>
            </w:pPr>
          </w:p>
        </w:tc>
        <w:tc>
          <w:tcPr>
            <w:tcW w:w="2766" w:type="dxa"/>
          </w:tcPr>
          <w:p w:rsidR="00373D98" w:rsidRPr="00373D98" w:rsidRDefault="00373D98" w:rsidP="00AD397F">
            <w:pPr>
              <w:rPr>
                <w:ins w:id="663" w:author="talmid" w:date="2026-01-08T12:54:00Z"/>
                <w:rFonts w:cstheme="minorBidi" w:hint="cs"/>
                <w:rtl/>
                <w:rPrChange w:id="664" w:author="talmid" w:date="2026-01-08T12:55:00Z">
                  <w:rPr>
                    <w:ins w:id="665" w:author="talmid" w:date="2026-01-08T12:54:00Z"/>
                    <w:rFonts w:hint="cs"/>
                    <w:rtl/>
                  </w:rPr>
                </w:rPrChange>
              </w:rPr>
            </w:pPr>
            <w:ins w:id="666" w:author="talmid" w:date="2026-01-08T12:55:00Z">
              <w:r>
                <w:rPr>
                  <w:rFonts w:cstheme="minorBidi" w:hint="cs"/>
                  <w:rtl/>
                </w:rPr>
                <w:t>יוצר את מפתח ההצפנה של הקבצים עצמם</w:t>
              </w:r>
            </w:ins>
          </w:p>
        </w:tc>
      </w:tr>
    </w:tbl>
    <w:p w:rsidR="00F617E6" w:rsidRDefault="00F617E6" w:rsidP="00F617E6">
      <w:pPr>
        <w:pStyle w:val="aa"/>
        <w:pBdr>
          <w:top w:val="nil"/>
          <w:left w:val="nil"/>
          <w:bottom w:val="nil"/>
          <w:right w:val="nil"/>
          <w:between w:val="nil"/>
        </w:pBdr>
        <w:spacing w:after="0"/>
        <w:ind w:left="360"/>
        <w:pPrChange w:id="667" w:author="talmid" w:date="2026-01-08T11:01:00Z">
          <w:pPr>
            <w:pBdr>
              <w:top w:val="nil"/>
              <w:left w:val="nil"/>
              <w:bottom w:val="nil"/>
              <w:right w:val="nil"/>
              <w:between w:val="nil"/>
            </w:pBdr>
            <w:spacing w:after="0"/>
          </w:pPr>
        </w:pPrChange>
      </w:pPr>
    </w:p>
    <w:p w:rsidR="00C728FE" w:rsidRDefault="00C728FE" w:rsidP="003B1D30">
      <w:pPr>
        <w:pBdr>
          <w:top w:val="nil"/>
          <w:left w:val="nil"/>
          <w:bottom w:val="nil"/>
          <w:right w:val="nil"/>
          <w:between w:val="nil"/>
        </w:pBdr>
        <w:spacing w:after="0"/>
        <w:jc w:val="both"/>
        <w:rPr>
          <w:ins w:id="668" w:author="talmid" w:date="2026-01-08T13:11:00Z"/>
          <w:b/>
          <w:bCs/>
          <w:rtl/>
        </w:rPr>
      </w:pPr>
    </w:p>
    <w:p w:rsidR="00C728FE" w:rsidRDefault="00C728FE" w:rsidP="003B1D30">
      <w:pPr>
        <w:pBdr>
          <w:top w:val="nil"/>
          <w:left w:val="nil"/>
          <w:bottom w:val="nil"/>
          <w:right w:val="nil"/>
          <w:between w:val="nil"/>
        </w:pBdr>
        <w:spacing w:after="0"/>
        <w:jc w:val="both"/>
        <w:rPr>
          <w:ins w:id="669" w:author="talmid" w:date="2026-01-08T13:11:00Z"/>
          <w:b/>
          <w:bCs/>
          <w:rtl/>
        </w:rPr>
      </w:pPr>
    </w:p>
    <w:p w:rsidR="00C728FE" w:rsidRDefault="00C728FE" w:rsidP="003B1D30">
      <w:pPr>
        <w:pBdr>
          <w:top w:val="nil"/>
          <w:left w:val="nil"/>
          <w:bottom w:val="nil"/>
          <w:right w:val="nil"/>
          <w:between w:val="nil"/>
        </w:pBdr>
        <w:spacing w:after="0"/>
        <w:jc w:val="both"/>
        <w:rPr>
          <w:ins w:id="670" w:author="talmid" w:date="2026-01-08T13:11:00Z"/>
          <w:b/>
          <w:bCs/>
          <w:rtl/>
        </w:rPr>
      </w:pPr>
    </w:p>
    <w:p w:rsidR="00C728FE" w:rsidRDefault="00C728FE" w:rsidP="003B1D30">
      <w:pPr>
        <w:pBdr>
          <w:top w:val="nil"/>
          <w:left w:val="nil"/>
          <w:bottom w:val="nil"/>
          <w:right w:val="nil"/>
          <w:between w:val="nil"/>
        </w:pBdr>
        <w:spacing w:after="0"/>
        <w:jc w:val="both"/>
        <w:rPr>
          <w:ins w:id="671" w:author="talmid" w:date="2026-01-08T13:11:00Z"/>
          <w:b/>
          <w:bCs/>
          <w:rtl/>
        </w:rPr>
      </w:pPr>
    </w:p>
    <w:p w:rsidR="00C728FE" w:rsidRDefault="00C728FE" w:rsidP="003B1D30">
      <w:pPr>
        <w:pBdr>
          <w:top w:val="nil"/>
          <w:left w:val="nil"/>
          <w:bottom w:val="nil"/>
          <w:right w:val="nil"/>
          <w:between w:val="nil"/>
        </w:pBdr>
        <w:spacing w:after="0"/>
        <w:jc w:val="both"/>
        <w:rPr>
          <w:ins w:id="672" w:author="talmid" w:date="2026-01-08T13:11:00Z"/>
          <w:b/>
          <w:bCs/>
          <w:rtl/>
        </w:rPr>
      </w:pPr>
    </w:p>
    <w:p w:rsidR="00C728FE" w:rsidRDefault="00C728FE" w:rsidP="003B1D30">
      <w:pPr>
        <w:pBdr>
          <w:top w:val="nil"/>
          <w:left w:val="nil"/>
          <w:bottom w:val="nil"/>
          <w:right w:val="nil"/>
          <w:between w:val="nil"/>
        </w:pBdr>
        <w:spacing w:after="0"/>
        <w:jc w:val="both"/>
        <w:rPr>
          <w:ins w:id="673" w:author="talmid" w:date="2026-01-08T13:11:00Z"/>
          <w:b/>
          <w:bCs/>
          <w:rtl/>
        </w:rPr>
      </w:pPr>
    </w:p>
    <w:p w:rsidR="00546D15" w:rsidRPr="00D24E4A" w:rsidRDefault="003B1D30" w:rsidP="003B1D30">
      <w:pPr>
        <w:pBdr>
          <w:top w:val="nil"/>
          <w:left w:val="nil"/>
          <w:bottom w:val="nil"/>
          <w:right w:val="nil"/>
          <w:between w:val="nil"/>
        </w:pBdr>
        <w:spacing w:after="0"/>
        <w:jc w:val="both"/>
        <w:rPr>
          <w:ins w:id="674" w:author="talmid" w:date="2026-01-08T12:56:00Z"/>
          <w:b/>
          <w:bCs/>
          <w:rtl/>
          <w:rPrChange w:id="675" w:author="talmid" w:date="2026-01-08T13:00:00Z">
            <w:rPr>
              <w:ins w:id="676" w:author="talmid" w:date="2026-01-08T12:56:00Z"/>
              <w:rtl/>
            </w:rPr>
          </w:rPrChange>
        </w:rPr>
      </w:pPr>
      <w:ins w:id="677" w:author="talmid" w:date="2026-01-08T12:56:00Z">
        <w:r w:rsidRPr="00D24E4A">
          <w:rPr>
            <w:rFonts w:hint="cs"/>
            <w:b/>
            <w:bCs/>
            <w:rtl/>
            <w:rPrChange w:id="678" w:author="talmid" w:date="2026-01-08T13:00:00Z">
              <w:rPr>
                <w:rFonts w:hint="cs"/>
                <w:rtl/>
              </w:rPr>
            </w:rPrChange>
          </w:rPr>
          <w:lastRenderedPageBreak/>
          <w:t>עמדת התקנה:</w:t>
        </w:r>
      </w:ins>
    </w:p>
    <w:p w:rsidR="003B1D30" w:rsidRPr="00D24E4A" w:rsidRDefault="00D24E4A" w:rsidP="00D24E4A">
      <w:pPr>
        <w:pStyle w:val="aa"/>
        <w:numPr>
          <w:ilvl w:val="0"/>
          <w:numId w:val="22"/>
        </w:numPr>
        <w:pBdr>
          <w:top w:val="nil"/>
          <w:left w:val="nil"/>
          <w:bottom w:val="nil"/>
          <w:right w:val="nil"/>
          <w:between w:val="nil"/>
        </w:pBdr>
        <w:spacing w:after="0"/>
        <w:jc w:val="both"/>
        <w:rPr>
          <w:ins w:id="679" w:author="talmid" w:date="2026-01-08T11:11:00Z"/>
          <w:rFonts w:cstheme="minorBidi" w:hint="cs"/>
          <w:rPrChange w:id="680" w:author="talmid" w:date="2026-01-08T13:00:00Z">
            <w:rPr>
              <w:ins w:id="681" w:author="talmid" w:date="2026-01-08T11:11:00Z"/>
            </w:rPr>
          </w:rPrChange>
        </w:rPr>
        <w:pPrChange w:id="682" w:author="talmid" w:date="2026-01-08T13:00:00Z">
          <w:pPr>
            <w:pStyle w:val="aa"/>
            <w:numPr>
              <w:numId w:val="22"/>
            </w:numPr>
            <w:pBdr>
              <w:top w:val="nil"/>
              <w:left w:val="nil"/>
              <w:bottom w:val="nil"/>
              <w:right w:val="nil"/>
              <w:between w:val="nil"/>
            </w:pBdr>
            <w:spacing w:after="0"/>
            <w:ind w:left="360" w:hanging="360"/>
            <w:jc w:val="both"/>
          </w:pPr>
        </w:pPrChange>
      </w:pPr>
      <w:ins w:id="683" w:author="talmid" w:date="2026-01-08T13:00:00Z">
        <w:r w:rsidRPr="00D24E4A">
          <w:rPr>
            <w:rFonts w:cstheme="minorBidi" w:hint="cs"/>
            <w:rtl/>
            <w:rPrChange w:id="684" w:author="talmid" w:date="2026-01-08T13:00:00Z">
              <w:rPr>
                <w:rFonts w:hint="cs"/>
                <w:rtl/>
              </w:rPr>
            </w:rPrChange>
          </w:rPr>
          <w:t>תקשורת</w:t>
        </w:r>
      </w:ins>
      <w:ins w:id="685" w:author="talmid" w:date="2026-01-08T13:01:00Z">
        <w:r>
          <w:rPr>
            <w:rFonts w:cstheme="minorBidi" w:hint="cs"/>
            <w:rtl/>
          </w:rPr>
          <w:t>:</w:t>
        </w:r>
      </w:ins>
    </w:p>
    <w:tbl>
      <w:tblPr>
        <w:bidiVisual/>
        <w:tblW w:w="8296"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Change w:id="686">
          <w:tblGrid>
            <w:gridCol w:w="2765"/>
            <w:gridCol w:w="2765"/>
            <w:gridCol w:w="2766"/>
          </w:tblGrid>
        </w:tblGridChange>
      </w:tblGrid>
      <w:tr w:rsidR="00CF4488" w:rsidRPr="003A6FCA" w:rsidTr="00CB05C3">
        <w:trPr>
          <w:tblHeader/>
          <w:ins w:id="687" w:author="talmid" w:date="2026-01-08T13:02:00Z"/>
        </w:trPr>
        <w:tc>
          <w:tcPr>
            <w:tcW w:w="8296" w:type="dxa"/>
            <w:gridSpan w:val="3"/>
            <w:shd w:val="clear" w:color="auto" w:fill="FFE599" w:themeFill="accent4" w:themeFillTint="66"/>
          </w:tcPr>
          <w:p w:rsidR="00CF4488" w:rsidRPr="003A6FCA" w:rsidRDefault="00CF4488" w:rsidP="00CB05C3">
            <w:pPr>
              <w:jc w:val="center"/>
              <w:rPr>
                <w:ins w:id="688" w:author="talmid" w:date="2026-01-08T13:02:00Z"/>
                <w:rFonts w:cstheme="minorBidi" w:hint="cs"/>
                <w:rtl/>
                <w:lang w:val="en-US"/>
              </w:rPr>
            </w:pPr>
            <w:proofErr w:type="spellStart"/>
            <w:ins w:id="689" w:author="talmid" w:date="2026-01-08T13:02:00Z">
              <w:r>
                <w:rPr>
                  <w:lang w:val="en-US"/>
                </w:rPr>
                <w:t>st</w:t>
              </w:r>
            </w:ins>
            <w:ins w:id="690" w:author="talmid" w:date="2026-01-08T13:03:00Z">
              <w:r>
                <w:rPr>
                  <w:lang w:val="en-US"/>
                </w:rPr>
                <w:t>and</w:t>
              </w:r>
            </w:ins>
            <w:ins w:id="691" w:author="talmid" w:date="2026-01-08T13:02:00Z">
              <w:r>
                <w:rPr>
                  <w:lang w:val="en-US"/>
                </w:rPr>
                <w:t>_com</w:t>
              </w:r>
              <w:proofErr w:type="spellEnd"/>
            </w:ins>
          </w:p>
        </w:tc>
      </w:tr>
      <w:tr w:rsidR="00CF4488" w:rsidRPr="003A6FCA" w:rsidTr="00CB05C3">
        <w:trPr>
          <w:ins w:id="692" w:author="talmid" w:date="2026-01-08T13:02:00Z"/>
        </w:trPr>
        <w:tc>
          <w:tcPr>
            <w:tcW w:w="8296" w:type="dxa"/>
            <w:gridSpan w:val="3"/>
          </w:tcPr>
          <w:p w:rsidR="00CF4488" w:rsidRPr="00CF4488" w:rsidRDefault="00CF4488" w:rsidP="00CB05C3">
            <w:pPr>
              <w:rPr>
                <w:ins w:id="693" w:author="talmid" w:date="2026-01-08T13:02:00Z"/>
                <w:rFonts w:cstheme="minorBidi" w:hint="cs"/>
                <w:rtl/>
                <w:lang w:val="en-GB"/>
                <w:rPrChange w:id="694" w:author="talmid" w:date="2026-01-08T13:03:00Z">
                  <w:rPr>
                    <w:ins w:id="695" w:author="talmid" w:date="2026-01-08T13:02:00Z"/>
                    <w:rFonts w:hint="cs"/>
                    <w:rtl/>
                    <w:lang w:val="en-US"/>
                  </w:rPr>
                </w:rPrChange>
              </w:rPr>
            </w:pPr>
            <w:ins w:id="696" w:author="talmid" w:date="2026-01-08T13:02:00Z">
              <w:r>
                <w:rPr>
                  <w:rFonts w:hint="cs"/>
                  <w:rtl/>
                  <w:lang w:val="en-US"/>
                </w:rPr>
                <w:t xml:space="preserve">משמש לתקשורת של </w:t>
              </w:r>
            </w:ins>
            <w:ins w:id="697" w:author="talmid" w:date="2026-01-08T13:03:00Z">
              <w:r>
                <w:rPr>
                  <w:rFonts w:cstheme="minorBidi" w:hint="cs"/>
                  <w:rtl/>
                  <w:lang w:val="en-GB"/>
                </w:rPr>
                <w:t>העמדת התקנה עם השרת</w:t>
              </w:r>
            </w:ins>
          </w:p>
        </w:tc>
      </w:tr>
      <w:tr w:rsidR="00CF4488" w:rsidRPr="003A6FCA" w:rsidTr="00CB05C3">
        <w:trPr>
          <w:ins w:id="698" w:author="talmid" w:date="2026-01-08T13:02:00Z"/>
        </w:trPr>
        <w:tc>
          <w:tcPr>
            <w:tcW w:w="2765" w:type="dxa"/>
            <w:shd w:val="clear" w:color="auto" w:fill="FFE599" w:themeFill="accent4" w:themeFillTint="66"/>
          </w:tcPr>
          <w:p w:rsidR="00CF4488" w:rsidRPr="003A6FCA" w:rsidRDefault="00CF4488" w:rsidP="00CB05C3">
            <w:pPr>
              <w:rPr>
                <w:ins w:id="699" w:author="talmid" w:date="2026-01-08T13:02:00Z"/>
                <w:b/>
                <w:bCs/>
              </w:rPr>
            </w:pPr>
            <w:ins w:id="700" w:author="talmid" w:date="2026-01-08T13:02:00Z">
              <w:r w:rsidRPr="003A6FCA">
                <w:rPr>
                  <w:b/>
                  <w:bCs/>
                  <w:rtl/>
                </w:rPr>
                <w:t>שם משתנה</w:t>
              </w:r>
            </w:ins>
          </w:p>
        </w:tc>
        <w:tc>
          <w:tcPr>
            <w:tcW w:w="5531" w:type="dxa"/>
            <w:gridSpan w:val="2"/>
            <w:shd w:val="clear" w:color="auto" w:fill="FFE599" w:themeFill="accent4" w:themeFillTint="66"/>
          </w:tcPr>
          <w:p w:rsidR="00CF4488" w:rsidRPr="003A6FCA" w:rsidRDefault="00CF4488" w:rsidP="00CB05C3">
            <w:pPr>
              <w:rPr>
                <w:ins w:id="701" w:author="talmid" w:date="2026-01-08T13:02:00Z"/>
                <w:b/>
                <w:bCs/>
              </w:rPr>
            </w:pPr>
            <w:ins w:id="702" w:author="talmid" w:date="2026-01-08T13:02:00Z">
              <w:r w:rsidRPr="003A6FCA">
                <w:rPr>
                  <w:b/>
                  <w:bCs/>
                  <w:rtl/>
                </w:rPr>
                <w:t>תפקיד</w:t>
              </w:r>
            </w:ins>
          </w:p>
        </w:tc>
      </w:tr>
      <w:tr w:rsidR="00CF4488" w:rsidTr="00CB05C3">
        <w:trPr>
          <w:ins w:id="703" w:author="talmid" w:date="2026-01-08T13:02:00Z"/>
        </w:trPr>
        <w:tc>
          <w:tcPr>
            <w:tcW w:w="2765" w:type="dxa"/>
          </w:tcPr>
          <w:p w:rsidR="00CF4488" w:rsidRPr="003A6FCA" w:rsidRDefault="00CF4488" w:rsidP="00CB05C3">
            <w:pPr>
              <w:rPr>
                <w:ins w:id="704" w:author="talmid" w:date="2026-01-08T13:02:00Z"/>
                <w:lang w:val="en-US"/>
              </w:rPr>
            </w:pPr>
            <w:proofErr w:type="spellStart"/>
            <w:ins w:id="705" w:author="talmid" w:date="2026-01-08T13:03:00Z">
              <w:r>
                <w:rPr>
                  <w:lang w:val="en-US"/>
                </w:rPr>
                <w:t>stand</w:t>
              </w:r>
            </w:ins>
            <w:ins w:id="706" w:author="talmid" w:date="2026-01-08T13:02:00Z">
              <w:r>
                <w:rPr>
                  <w:lang w:val="en-US"/>
                </w:rPr>
                <w:t>_socket</w:t>
              </w:r>
              <w:proofErr w:type="spellEnd"/>
            </w:ins>
          </w:p>
        </w:tc>
        <w:tc>
          <w:tcPr>
            <w:tcW w:w="5531" w:type="dxa"/>
            <w:gridSpan w:val="2"/>
          </w:tcPr>
          <w:p w:rsidR="00CF4488" w:rsidRDefault="00CF4488" w:rsidP="00CB05C3">
            <w:pPr>
              <w:rPr>
                <w:ins w:id="707" w:author="talmid" w:date="2026-01-08T13:02:00Z"/>
                <w:rFonts w:hint="cs"/>
              </w:rPr>
            </w:pPr>
            <w:proofErr w:type="spellStart"/>
            <w:ins w:id="708" w:author="talmid" w:date="2026-01-08T13:02:00Z">
              <w:r>
                <w:rPr>
                  <w:rFonts w:hint="cs"/>
                  <w:rtl/>
                </w:rPr>
                <w:t>הסוקט</w:t>
              </w:r>
              <w:proofErr w:type="spellEnd"/>
              <w:r>
                <w:rPr>
                  <w:rFonts w:hint="cs"/>
                  <w:rtl/>
                </w:rPr>
                <w:t xml:space="preserve"> של </w:t>
              </w:r>
            </w:ins>
            <w:ins w:id="709" w:author="talmid" w:date="2026-01-08T13:03:00Z">
              <w:r>
                <w:rPr>
                  <w:rFonts w:hint="cs"/>
                  <w:rtl/>
                </w:rPr>
                <w:t>העמדת התקנה</w:t>
              </w:r>
            </w:ins>
            <w:ins w:id="710" w:author="talmid" w:date="2026-01-08T13:02:00Z">
              <w:r>
                <w:rPr>
                  <w:rFonts w:hint="cs"/>
                  <w:rtl/>
                </w:rPr>
                <w:t xml:space="preserve"> דרכה יעבור תקשורת</w:t>
              </w:r>
            </w:ins>
          </w:p>
        </w:tc>
      </w:tr>
      <w:tr w:rsidR="00CF4488" w:rsidTr="00CB05C3">
        <w:trPr>
          <w:ins w:id="711" w:author="talmid" w:date="2026-01-08T13:02:00Z"/>
        </w:trPr>
        <w:tc>
          <w:tcPr>
            <w:tcW w:w="2765" w:type="dxa"/>
          </w:tcPr>
          <w:p w:rsidR="00CF4488" w:rsidRPr="003A6FCA" w:rsidRDefault="00CF4488" w:rsidP="00CB05C3">
            <w:pPr>
              <w:rPr>
                <w:ins w:id="712" w:author="talmid" w:date="2026-01-08T13:02:00Z"/>
                <w:lang w:val="en-US"/>
              </w:rPr>
            </w:pPr>
            <w:proofErr w:type="spellStart"/>
            <w:ins w:id="713" w:author="talmid" w:date="2026-01-08T13:02:00Z">
              <w:r>
                <w:rPr>
                  <w:lang w:val="en-US"/>
                </w:rPr>
                <w:t>server_ip</w:t>
              </w:r>
              <w:proofErr w:type="spellEnd"/>
            </w:ins>
          </w:p>
        </w:tc>
        <w:tc>
          <w:tcPr>
            <w:tcW w:w="5531" w:type="dxa"/>
            <w:gridSpan w:val="2"/>
          </w:tcPr>
          <w:p w:rsidR="00CF4488" w:rsidRDefault="00CF4488" w:rsidP="00CB05C3">
            <w:pPr>
              <w:rPr>
                <w:ins w:id="714" w:author="talmid" w:date="2026-01-08T13:02:00Z"/>
                <w:rFonts w:hint="cs"/>
              </w:rPr>
            </w:pPr>
            <w:ins w:id="715" w:author="talmid" w:date="2026-01-08T13:02:00Z">
              <w:r>
                <w:rPr>
                  <w:rFonts w:hint="cs"/>
                  <w:rtl/>
                </w:rPr>
                <w:t>התחברות לשרת</w:t>
              </w:r>
            </w:ins>
          </w:p>
        </w:tc>
      </w:tr>
      <w:tr w:rsidR="00CF4488" w:rsidTr="00CB05C3">
        <w:trPr>
          <w:trHeight w:val="70"/>
          <w:ins w:id="716" w:author="talmid" w:date="2026-01-08T13:02:00Z"/>
        </w:trPr>
        <w:tc>
          <w:tcPr>
            <w:tcW w:w="2765" w:type="dxa"/>
          </w:tcPr>
          <w:p w:rsidR="00CF4488" w:rsidRPr="003A6FCA" w:rsidRDefault="00CF4488" w:rsidP="00CB05C3">
            <w:pPr>
              <w:rPr>
                <w:ins w:id="717" w:author="talmid" w:date="2026-01-08T13:02:00Z"/>
                <w:lang w:val="en-US"/>
              </w:rPr>
            </w:pPr>
            <w:ins w:id="718" w:author="talmid" w:date="2026-01-08T13:02:00Z">
              <w:r>
                <w:rPr>
                  <w:lang w:val="en-US"/>
                </w:rPr>
                <w:t>port</w:t>
              </w:r>
            </w:ins>
          </w:p>
        </w:tc>
        <w:tc>
          <w:tcPr>
            <w:tcW w:w="5531" w:type="dxa"/>
            <w:gridSpan w:val="2"/>
          </w:tcPr>
          <w:p w:rsidR="00CF4488" w:rsidRDefault="00CF4488" w:rsidP="00CB05C3">
            <w:pPr>
              <w:rPr>
                <w:ins w:id="719" w:author="talmid" w:date="2026-01-08T13:02:00Z"/>
                <w:rFonts w:hint="cs"/>
              </w:rPr>
            </w:pPr>
            <w:ins w:id="720" w:author="talmid" w:date="2026-01-08T13:02:00Z">
              <w:r>
                <w:rPr>
                  <w:rFonts w:hint="cs"/>
                  <w:rtl/>
                </w:rPr>
                <w:t>הפורט שהשרת רץ עליו</w:t>
              </w:r>
            </w:ins>
          </w:p>
        </w:tc>
      </w:tr>
      <w:tr w:rsidR="00CF4488" w:rsidTr="00CB05C3">
        <w:trPr>
          <w:ins w:id="721" w:author="talmid" w:date="2026-01-08T13:02:00Z"/>
        </w:trPr>
        <w:tc>
          <w:tcPr>
            <w:tcW w:w="2765" w:type="dxa"/>
          </w:tcPr>
          <w:p w:rsidR="00CF4488" w:rsidRPr="003A6FCA" w:rsidRDefault="00CF4488" w:rsidP="00CB05C3">
            <w:pPr>
              <w:rPr>
                <w:ins w:id="722" w:author="talmid" w:date="2026-01-08T13:02:00Z"/>
                <w:lang w:val="en-US"/>
              </w:rPr>
            </w:pPr>
            <w:proofErr w:type="spellStart"/>
            <w:ins w:id="723" w:author="talmid" w:date="2026-01-08T13:02:00Z">
              <w:r>
                <w:rPr>
                  <w:lang w:val="en-US"/>
                </w:rPr>
                <w:t>recvQ_self</w:t>
              </w:r>
              <w:proofErr w:type="spellEnd"/>
            </w:ins>
          </w:p>
        </w:tc>
        <w:tc>
          <w:tcPr>
            <w:tcW w:w="5531" w:type="dxa"/>
            <w:gridSpan w:val="2"/>
          </w:tcPr>
          <w:p w:rsidR="00CF4488" w:rsidRDefault="00CF4488" w:rsidP="00CB05C3">
            <w:pPr>
              <w:rPr>
                <w:ins w:id="724" w:author="talmid" w:date="2026-01-08T13:02:00Z"/>
              </w:rPr>
            </w:pPr>
            <w:ins w:id="725" w:author="talmid" w:date="2026-01-08T13:02:00Z">
              <w:r>
                <w:rPr>
                  <w:rFonts w:hint="cs"/>
                  <w:rtl/>
                </w:rPr>
                <w:t>תור דרכו יעבור מידע מהתקשורת ללוגיקה</w:t>
              </w:r>
            </w:ins>
          </w:p>
        </w:tc>
      </w:tr>
      <w:tr w:rsidR="00CF4488" w:rsidTr="00CB05C3">
        <w:trPr>
          <w:ins w:id="726" w:author="talmid" w:date="2026-01-08T13:02:00Z"/>
        </w:trPr>
        <w:tc>
          <w:tcPr>
            <w:tcW w:w="2765" w:type="dxa"/>
          </w:tcPr>
          <w:p w:rsidR="00CF4488" w:rsidRPr="003A6FCA" w:rsidRDefault="00CF4488" w:rsidP="00CB05C3">
            <w:pPr>
              <w:rPr>
                <w:ins w:id="727" w:author="talmid" w:date="2026-01-08T13:02:00Z"/>
                <w:lang w:val="en-US"/>
              </w:rPr>
            </w:pPr>
            <w:ins w:id="728" w:author="talmid" w:date="2026-01-08T13:02:00Z">
              <w:r>
                <w:rPr>
                  <w:lang w:val="en-US"/>
                </w:rPr>
                <w:t>Iv</w:t>
              </w:r>
            </w:ins>
          </w:p>
        </w:tc>
        <w:tc>
          <w:tcPr>
            <w:tcW w:w="5531" w:type="dxa"/>
            <w:gridSpan w:val="2"/>
          </w:tcPr>
          <w:p w:rsidR="00CF4488" w:rsidRDefault="00CF4488" w:rsidP="00CB05C3">
            <w:pPr>
              <w:rPr>
                <w:ins w:id="729" w:author="talmid" w:date="2026-01-08T13:02:00Z"/>
              </w:rPr>
            </w:pPr>
            <w:ins w:id="730" w:author="talmid" w:date="2026-01-08T13:02:00Z">
              <w:r>
                <w:rPr>
                  <w:rFonts w:hint="cs"/>
                  <w:rtl/>
                </w:rPr>
                <w:t>בייט רנדומלי לשימוש בהצפנה</w:t>
              </w:r>
            </w:ins>
          </w:p>
        </w:tc>
      </w:tr>
      <w:tr w:rsidR="00CF4488" w:rsidTr="00CB05C3">
        <w:trPr>
          <w:ins w:id="731" w:author="talmid" w:date="2026-01-08T13:02:00Z"/>
        </w:trPr>
        <w:tc>
          <w:tcPr>
            <w:tcW w:w="2765" w:type="dxa"/>
          </w:tcPr>
          <w:p w:rsidR="00CF4488" w:rsidRPr="003A6FCA" w:rsidRDefault="00CF4488" w:rsidP="00CB05C3">
            <w:pPr>
              <w:rPr>
                <w:ins w:id="732" w:author="talmid" w:date="2026-01-08T13:02:00Z"/>
                <w:lang w:val="en-US"/>
              </w:rPr>
            </w:pPr>
            <w:ins w:id="733" w:author="talmid" w:date="2026-01-08T13:02:00Z">
              <w:r>
                <w:rPr>
                  <w:lang w:val="en-US"/>
                </w:rPr>
                <w:t>Cipher</w:t>
              </w:r>
            </w:ins>
          </w:p>
        </w:tc>
        <w:tc>
          <w:tcPr>
            <w:tcW w:w="5531" w:type="dxa"/>
            <w:gridSpan w:val="2"/>
          </w:tcPr>
          <w:p w:rsidR="00CF4488" w:rsidRDefault="00CF4488" w:rsidP="00CB05C3">
            <w:pPr>
              <w:rPr>
                <w:ins w:id="734" w:author="talmid" w:date="2026-01-08T13:02:00Z"/>
                <w:rFonts w:hint="cs"/>
              </w:rPr>
            </w:pPr>
            <w:ins w:id="735" w:author="talmid" w:date="2026-01-08T13:02:00Z">
              <w:r>
                <w:rPr>
                  <w:rFonts w:hint="cs"/>
                  <w:rtl/>
                </w:rPr>
                <w:t>מפתח התקשרות עם שרת</w:t>
              </w:r>
            </w:ins>
          </w:p>
        </w:tc>
      </w:tr>
      <w:tr w:rsidR="00CF4488" w:rsidRPr="003A6FCA" w:rsidTr="00CB05C3">
        <w:trPr>
          <w:ins w:id="736" w:author="talmid" w:date="2026-01-08T13:02:00Z"/>
        </w:trPr>
        <w:tc>
          <w:tcPr>
            <w:tcW w:w="2765" w:type="dxa"/>
            <w:shd w:val="clear" w:color="auto" w:fill="FFE599" w:themeFill="accent4" w:themeFillTint="66"/>
          </w:tcPr>
          <w:p w:rsidR="00CF4488" w:rsidRPr="003A6FCA" w:rsidRDefault="00CF4488" w:rsidP="00CB05C3">
            <w:pPr>
              <w:rPr>
                <w:ins w:id="737" w:author="talmid" w:date="2026-01-08T13:02:00Z"/>
                <w:b/>
                <w:bCs/>
              </w:rPr>
            </w:pPr>
            <w:ins w:id="738" w:author="talmid" w:date="2026-01-08T13:02:00Z">
              <w:r w:rsidRPr="003A6FCA">
                <w:rPr>
                  <w:b/>
                  <w:bCs/>
                  <w:rtl/>
                </w:rPr>
                <w:t>שם פעולה</w:t>
              </w:r>
            </w:ins>
          </w:p>
        </w:tc>
        <w:tc>
          <w:tcPr>
            <w:tcW w:w="2765" w:type="dxa"/>
            <w:shd w:val="clear" w:color="auto" w:fill="FFE599" w:themeFill="accent4" w:themeFillTint="66"/>
          </w:tcPr>
          <w:p w:rsidR="00CF4488" w:rsidRPr="003A6FCA" w:rsidRDefault="00CF4488" w:rsidP="00CB05C3">
            <w:pPr>
              <w:rPr>
                <w:ins w:id="739" w:author="talmid" w:date="2026-01-08T13:02:00Z"/>
                <w:rFonts w:cstheme="minorBidi" w:hint="cs"/>
                <w:b/>
                <w:bCs/>
                <w:rtl/>
              </w:rPr>
            </w:pPr>
            <w:ins w:id="740" w:author="talmid" w:date="2026-01-08T13:02:00Z">
              <w:r w:rsidRPr="003A6FCA">
                <w:rPr>
                  <w:b/>
                  <w:bCs/>
                  <w:rtl/>
                </w:rPr>
                <w:t>טענת כניסה</w:t>
              </w:r>
            </w:ins>
          </w:p>
        </w:tc>
        <w:tc>
          <w:tcPr>
            <w:tcW w:w="2766" w:type="dxa"/>
            <w:shd w:val="clear" w:color="auto" w:fill="FFE599" w:themeFill="accent4" w:themeFillTint="66"/>
          </w:tcPr>
          <w:p w:rsidR="00CF4488" w:rsidRPr="003A6FCA" w:rsidRDefault="00CF4488" w:rsidP="00CB05C3">
            <w:pPr>
              <w:rPr>
                <w:ins w:id="741" w:author="talmid" w:date="2026-01-08T13:02:00Z"/>
                <w:b/>
                <w:bCs/>
              </w:rPr>
            </w:pPr>
            <w:ins w:id="742" w:author="talmid" w:date="2026-01-08T13:02:00Z">
              <w:r w:rsidRPr="003A6FCA">
                <w:rPr>
                  <w:b/>
                  <w:bCs/>
                  <w:rtl/>
                </w:rPr>
                <w:t>טענת יציאה</w:t>
              </w:r>
            </w:ins>
          </w:p>
        </w:tc>
      </w:tr>
      <w:tr w:rsidR="00CF4488" w:rsidTr="00CB05C3">
        <w:trPr>
          <w:ins w:id="743" w:author="talmid" w:date="2026-01-08T13:02:00Z"/>
        </w:trPr>
        <w:tc>
          <w:tcPr>
            <w:tcW w:w="2765" w:type="dxa"/>
          </w:tcPr>
          <w:p w:rsidR="00CF4488" w:rsidRPr="003A6FCA" w:rsidRDefault="00CF4488" w:rsidP="00CB05C3">
            <w:pPr>
              <w:rPr>
                <w:ins w:id="744" w:author="talmid" w:date="2026-01-08T13:02:00Z"/>
                <w:lang w:val="en-US"/>
              </w:rPr>
            </w:pPr>
            <w:ins w:id="745" w:author="talmid" w:date="2026-01-08T13:02:00Z">
              <w:r>
                <w:rPr>
                  <w:lang w:val="en-US"/>
                </w:rPr>
                <w:t>_</w:t>
              </w:r>
              <w:proofErr w:type="spellStart"/>
              <w:r>
                <w:rPr>
                  <w:lang w:val="en-US"/>
                </w:rPr>
                <w:t>main_loop</w:t>
              </w:r>
              <w:proofErr w:type="spellEnd"/>
              <w:r>
                <w:rPr>
                  <w:lang w:val="en-US"/>
                </w:rPr>
                <w:t>(self)</w:t>
              </w:r>
            </w:ins>
          </w:p>
        </w:tc>
        <w:tc>
          <w:tcPr>
            <w:tcW w:w="2765" w:type="dxa"/>
          </w:tcPr>
          <w:p w:rsidR="00CF4488" w:rsidRDefault="00CF4488" w:rsidP="00CB05C3">
            <w:pPr>
              <w:rPr>
                <w:ins w:id="746" w:author="talmid" w:date="2026-01-08T13:02:00Z"/>
                <w:rFonts w:hint="cs"/>
              </w:rPr>
            </w:pPr>
          </w:p>
        </w:tc>
        <w:tc>
          <w:tcPr>
            <w:tcW w:w="2766" w:type="dxa"/>
          </w:tcPr>
          <w:p w:rsidR="00CF4488" w:rsidRDefault="00CF4488" w:rsidP="00CB05C3">
            <w:pPr>
              <w:rPr>
                <w:ins w:id="747" w:author="talmid" w:date="2026-01-08T13:02:00Z"/>
              </w:rPr>
            </w:pPr>
            <w:ins w:id="748" w:author="talmid" w:date="2026-01-08T13:02:00Z">
              <w:r>
                <w:rPr>
                  <w:rFonts w:hint="cs"/>
                  <w:rtl/>
                </w:rPr>
                <w:t>הלולאה הכללית של התקשורת</w:t>
              </w:r>
            </w:ins>
          </w:p>
        </w:tc>
      </w:tr>
      <w:tr w:rsidR="00CF4488" w:rsidTr="00CB05C3">
        <w:trPr>
          <w:ins w:id="749" w:author="talmid" w:date="2026-01-08T13:02:00Z"/>
        </w:trPr>
        <w:tc>
          <w:tcPr>
            <w:tcW w:w="2765" w:type="dxa"/>
          </w:tcPr>
          <w:p w:rsidR="00CF4488" w:rsidRPr="003248B2" w:rsidRDefault="00CF4488" w:rsidP="00CB05C3">
            <w:pPr>
              <w:pStyle w:val="HTML"/>
              <w:rPr>
                <w:ins w:id="750" w:author="talmid" w:date="2026-01-08T13:02:00Z"/>
              </w:rPr>
            </w:pPr>
            <w:ins w:id="751" w:author="talmid" w:date="2026-01-08T13:02:00Z">
              <w:r>
                <w:t>__</w:t>
              </w:r>
              <w:proofErr w:type="spellStart"/>
              <w:r>
                <w:t>init</w:t>
              </w:r>
              <w:proofErr w:type="spellEnd"/>
              <w:r>
                <w:t>_</w:t>
              </w:r>
              <w:proofErr w:type="gramStart"/>
              <w:r>
                <w:t>_</w:t>
              </w:r>
              <w:r w:rsidRPr="003248B2">
                <w:t>(</w:t>
              </w:r>
              <w:proofErr w:type="gramEnd"/>
              <w:r w:rsidRPr="003248B2">
                <w:t xml:space="preserve">self, </w:t>
              </w:r>
              <w:proofErr w:type="spellStart"/>
              <w:r w:rsidRPr="003248B2">
                <w:t>server_ip</w:t>
              </w:r>
              <w:proofErr w:type="spellEnd"/>
              <w:r w:rsidRPr="003248B2">
                <w:t xml:space="preserve">, port, </w:t>
              </w:r>
              <w:proofErr w:type="spellStart"/>
              <w:r w:rsidRPr="003248B2">
                <w:t>recvQ</w:t>
              </w:r>
              <w:r>
                <w:t>_self</w:t>
              </w:r>
              <w:proofErr w:type="spellEnd"/>
              <w:r w:rsidRPr="003248B2">
                <w:t>)</w:t>
              </w:r>
            </w:ins>
          </w:p>
          <w:p w:rsidR="00CF4488" w:rsidRPr="003A6FCA" w:rsidRDefault="00CF4488" w:rsidP="00CB05C3">
            <w:pPr>
              <w:rPr>
                <w:ins w:id="752" w:author="talmid" w:date="2026-01-08T13:02:00Z"/>
                <w:rFonts w:hint="cs"/>
                <w:lang w:val="en-US"/>
              </w:rPr>
            </w:pPr>
          </w:p>
        </w:tc>
        <w:tc>
          <w:tcPr>
            <w:tcW w:w="2765" w:type="dxa"/>
          </w:tcPr>
          <w:p w:rsidR="00CF4488" w:rsidRDefault="00CF4488" w:rsidP="00CB05C3">
            <w:pPr>
              <w:rPr>
                <w:ins w:id="753" w:author="talmid" w:date="2026-01-08T13:02:00Z"/>
              </w:rPr>
            </w:pPr>
            <w:ins w:id="754" w:author="talmid" w:date="2026-01-08T13:02:00Z">
              <w:r>
                <w:rPr>
                  <w:rFonts w:hint="cs"/>
                  <w:rtl/>
                </w:rPr>
                <w:t>מקבל את כל המשתנים שלו</w:t>
              </w:r>
            </w:ins>
          </w:p>
        </w:tc>
        <w:tc>
          <w:tcPr>
            <w:tcW w:w="2766" w:type="dxa"/>
          </w:tcPr>
          <w:p w:rsidR="00CF4488" w:rsidRDefault="00CF4488" w:rsidP="00CB05C3">
            <w:pPr>
              <w:rPr>
                <w:ins w:id="755" w:author="talmid" w:date="2026-01-08T13:02:00Z"/>
              </w:rPr>
            </w:pPr>
            <w:ins w:id="756" w:author="talmid" w:date="2026-01-08T13:02:00Z">
              <w:r>
                <w:rPr>
                  <w:rFonts w:hint="cs"/>
                  <w:rtl/>
                </w:rPr>
                <w:t>שמורים אצלו עכשיו במחלקה</w:t>
              </w:r>
            </w:ins>
          </w:p>
        </w:tc>
      </w:tr>
      <w:tr w:rsidR="00CF4488" w:rsidTr="00CB05C3">
        <w:trPr>
          <w:ins w:id="757" w:author="talmid" w:date="2026-01-08T13:02:00Z"/>
        </w:trPr>
        <w:tc>
          <w:tcPr>
            <w:tcW w:w="2765" w:type="dxa"/>
          </w:tcPr>
          <w:p w:rsidR="00CF4488" w:rsidRPr="003A6FCA" w:rsidRDefault="00CF4488" w:rsidP="00CB05C3">
            <w:pPr>
              <w:rPr>
                <w:ins w:id="758" w:author="talmid" w:date="2026-01-08T13:02:00Z"/>
                <w:lang w:val="en-US"/>
              </w:rPr>
            </w:pPr>
            <w:ins w:id="759" w:author="talmid" w:date="2026-01-08T13:02:00Z">
              <w:r>
                <w:rPr>
                  <w:lang w:val="en-US"/>
                </w:rPr>
                <w:t>_</w:t>
              </w:r>
              <w:proofErr w:type="spellStart"/>
              <w:r>
                <w:rPr>
                  <w:lang w:val="en-US"/>
                </w:rPr>
                <w:t>change_key</w:t>
              </w:r>
              <w:proofErr w:type="spellEnd"/>
              <w:r>
                <w:rPr>
                  <w:lang w:val="en-US"/>
                </w:rPr>
                <w:t>(self)</w:t>
              </w:r>
            </w:ins>
          </w:p>
        </w:tc>
        <w:tc>
          <w:tcPr>
            <w:tcW w:w="2765" w:type="dxa"/>
          </w:tcPr>
          <w:p w:rsidR="00CF4488" w:rsidRDefault="00CF4488" w:rsidP="00CB05C3">
            <w:pPr>
              <w:rPr>
                <w:ins w:id="760" w:author="talmid" w:date="2026-01-08T13:02:00Z"/>
                <w:rFonts w:hint="cs"/>
              </w:rPr>
            </w:pPr>
          </w:p>
        </w:tc>
        <w:tc>
          <w:tcPr>
            <w:tcW w:w="2766" w:type="dxa"/>
          </w:tcPr>
          <w:p w:rsidR="00CF4488" w:rsidRDefault="00CF4488" w:rsidP="00CB05C3">
            <w:pPr>
              <w:rPr>
                <w:ins w:id="761" w:author="talmid" w:date="2026-01-08T13:02:00Z"/>
              </w:rPr>
            </w:pPr>
            <w:ins w:id="762" w:author="talmid" w:date="2026-01-08T13:02:00Z">
              <w:r>
                <w:rPr>
                  <w:rFonts w:hint="cs"/>
                  <w:rtl/>
                </w:rPr>
                <w:t>מקבל את המפתח של התקשורת בין בשרת עליו</w:t>
              </w:r>
            </w:ins>
          </w:p>
        </w:tc>
      </w:tr>
      <w:tr w:rsidR="00CF4488" w:rsidTr="00CB05C3">
        <w:trPr>
          <w:ins w:id="763" w:author="talmid" w:date="2026-01-08T13:02:00Z"/>
        </w:trPr>
        <w:tc>
          <w:tcPr>
            <w:tcW w:w="2765" w:type="dxa"/>
          </w:tcPr>
          <w:p w:rsidR="00CF4488" w:rsidRDefault="00CF4488" w:rsidP="00CB05C3">
            <w:pPr>
              <w:rPr>
                <w:ins w:id="764" w:author="talmid" w:date="2026-01-08T13:02:00Z"/>
                <w:lang w:val="en-US"/>
              </w:rPr>
            </w:pPr>
            <w:ins w:id="765" w:author="talmid" w:date="2026-01-08T13:02:00Z">
              <w:r>
                <w:rPr>
                  <w:lang w:val="en-US"/>
                </w:rPr>
                <w:t>_</w:t>
              </w:r>
              <w:proofErr w:type="spellStart"/>
              <w:r>
                <w:rPr>
                  <w:lang w:val="en-US"/>
                </w:rPr>
                <w:t>client_close</w:t>
              </w:r>
              <w:proofErr w:type="spellEnd"/>
              <w:r>
                <w:rPr>
                  <w:lang w:val="en-US"/>
                </w:rPr>
                <w:t>(self)</w:t>
              </w:r>
            </w:ins>
          </w:p>
        </w:tc>
        <w:tc>
          <w:tcPr>
            <w:tcW w:w="2765" w:type="dxa"/>
          </w:tcPr>
          <w:p w:rsidR="00CF4488" w:rsidRDefault="00CF4488" w:rsidP="00CB05C3">
            <w:pPr>
              <w:rPr>
                <w:ins w:id="766" w:author="talmid" w:date="2026-01-08T13:02:00Z"/>
                <w:rFonts w:hint="cs"/>
              </w:rPr>
            </w:pPr>
          </w:p>
        </w:tc>
        <w:tc>
          <w:tcPr>
            <w:tcW w:w="2766" w:type="dxa"/>
          </w:tcPr>
          <w:p w:rsidR="00CF4488" w:rsidRDefault="00CF4488" w:rsidP="00CB05C3">
            <w:pPr>
              <w:rPr>
                <w:ins w:id="767" w:author="talmid" w:date="2026-01-08T13:02:00Z"/>
                <w:rFonts w:hint="cs"/>
                <w:rtl/>
              </w:rPr>
            </w:pPr>
            <w:ins w:id="768" w:author="talmid" w:date="2026-01-08T13:02:00Z">
              <w:r>
                <w:rPr>
                  <w:rFonts w:hint="cs"/>
                  <w:rtl/>
                </w:rPr>
                <w:t>סוגר את עצמו</w:t>
              </w:r>
            </w:ins>
          </w:p>
        </w:tc>
      </w:tr>
      <w:tr w:rsidR="00CF4488" w:rsidTr="00CB05C3">
        <w:trPr>
          <w:ins w:id="769" w:author="talmid" w:date="2026-01-08T13:02:00Z"/>
        </w:trPr>
        <w:tc>
          <w:tcPr>
            <w:tcW w:w="2765" w:type="dxa"/>
          </w:tcPr>
          <w:p w:rsidR="00CF4488" w:rsidRDefault="00CF4488" w:rsidP="00CB05C3">
            <w:pPr>
              <w:rPr>
                <w:ins w:id="770" w:author="talmid" w:date="2026-01-08T13:02:00Z"/>
                <w:rFonts w:hint="cs"/>
                <w:rtl/>
                <w:lang w:val="en-US"/>
              </w:rPr>
            </w:pPr>
            <w:proofErr w:type="spellStart"/>
            <w:ins w:id="771" w:author="talmid" w:date="2026-01-08T13:02:00Z">
              <w:r>
                <w:rPr>
                  <w:lang w:val="en-US"/>
                </w:rPr>
                <w:t>send_</w:t>
              </w:r>
              <w:proofErr w:type="gramStart"/>
              <w:r>
                <w:rPr>
                  <w:lang w:val="en-US"/>
                </w:rPr>
                <w:t>msg</w:t>
              </w:r>
              <w:proofErr w:type="spellEnd"/>
              <w:r>
                <w:rPr>
                  <w:lang w:val="en-US"/>
                </w:rPr>
                <w:t>(</w:t>
              </w:r>
              <w:proofErr w:type="gramEnd"/>
              <w:r>
                <w:rPr>
                  <w:lang w:val="en-US"/>
                </w:rPr>
                <w:t>self, msg)</w:t>
              </w:r>
            </w:ins>
          </w:p>
        </w:tc>
        <w:tc>
          <w:tcPr>
            <w:tcW w:w="2765" w:type="dxa"/>
          </w:tcPr>
          <w:p w:rsidR="00CF4488" w:rsidRDefault="00CF4488" w:rsidP="00CB05C3">
            <w:pPr>
              <w:rPr>
                <w:ins w:id="772" w:author="talmid" w:date="2026-01-08T13:02:00Z"/>
                <w:rFonts w:hint="cs"/>
              </w:rPr>
            </w:pPr>
            <w:ins w:id="773" w:author="talmid" w:date="2026-01-08T13:02:00Z">
              <w:r>
                <w:rPr>
                  <w:rFonts w:hint="cs"/>
                  <w:rtl/>
                </w:rPr>
                <w:t>מקבל את ההודעה שרוצה לשלוח</w:t>
              </w:r>
            </w:ins>
          </w:p>
        </w:tc>
        <w:tc>
          <w:tcPr>
            <w:tcW w:w="2766" w:type="dxa"/>
          </w:tcPr>
          <w:p w:rsidR="00CF4488" w:rsidRDefault="00CF4488" w:rsidP="00CB05C3">
            <w:pPr>
              <w:rPr>
                <w:ins w:id="774" w:author="talmid" w:date="2026-01-08T13:02:00Z"/>
                <w:rFonts w:hint="cs"/>
                <w:rtl/>
              </w:rPr>
            </w:pPr>
            <w:ins w:id="775" w:author="talmid" w:date="2026-01-08T13:02:00Z">
              <w:r>
                <w:rPr>
                  <w:rFonts w:hint="cs"/>
                  <w:rtl/>
                </w:rPr>
                <w:t>שולח את ההודעה לשרת</w:t>
              </w:r>
            </w:ins>
          </w:p>
        </w:tc>
      </w:tr>
    </w:tbl>
    <w:p w:rsidR="003B39A9" w:rsidRDefault="003B39A9" w:rsidP="003B39A9">
      <w:pPr>
        <w:pStyle w:val="aa"/>
        <w:pBdr>
          <w:top w:val="nil"/>
          <w:left w:val="nil"/>
          <w:bottom w:val="nil"/>
          <w:right w:val="nil"/>
          <w:between w:val="nil"/>
        </w:pBdr>
        <w:spacing w:after="0"/>
        <w:ind w:left="360"/>
        <w:jc w:val="both"/>
        <w:rPr>
          <w:ins w:id="776" w:author="talmid" w:date="2026-01-08T13:10:00Z"/>
          <w:rFonts w:cstheme="minorBidi"/>
          <w:rtl/>
        </w:rPr>
      </w:pPr>
    </w:p>
    <w:p w:rsidR="006E508B" w:rsidRDefault="006E508B" w:rsidP="00C728FE">
      <w:pPr>
        <w:pStyle w:val="aa"/>
        <w:numPr>
          <w:ilvl w:val="0"/>
          <w:numId w:val="22"/>
        </w:numPr>
        <w:pBdr>
          <w:top w:val="nil"/>
          <w:left w:val="nil"/>
          <w:bottom w:val="nil"/>
          <w:right w:val="nil"/>
          <w:between w:val="nil"/>
        </w:pBdr>
        <w:spacing w:after="0"/>
        <w:jc w:val="both"/>
        <w:rPr>
          <w:ins w:id="777" w:author="talmid" w:date="2026-01-08T13:11:00Z"/>
          <w:rFonts w:cstheme="minorBidi"/>
        </w:rPr>
      </w:pPr>
      <w:ins w:id="778" w:author="talmid" w:date="2026-01-08T13:10:00Z">
        <w:r>
          <w:rPr>
            <w:rFonts w:cstheme="minorBidi" w:hint="cs"/>
            <w:rtl/>
          </w:rPr>
          <w:t>לוגיקה</w:t>
        </w:r>
      </w:ins>
      <w:ins w:id="779" w:author="talmid" w:date="2026-01-08T13:11:00Z">
        <w:r w:rsidR="00C728FE">
          <w:rPr>
            <w:rFonts w:cstheme="minorBidi" w:hint="cs"/>
            <w:rtl/>
          </w:rPr>
          <w:t>:</w:t>
        </w:r>
      </w:ins>
    </w:p>
    <w:tbl>
      <w:tblPr>
        <w:bidiVisual/>
        <w:tblW w:w="8296"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Change w:id="780">
          <w:tblGrid>
            <w:gridCol w:w="2765"/>
            <w:gridCol w:w="2765"/>
            <w:gridCol w:w="2766"/>
          </w:tblGrid>
        </w:tblGridChange>
      </w:tblGrid>
      <w:tr w:rsidR="00C728FE" w:rsidRPr="00BF6F00" w:rsidTr="00CB05C3">
        <w:trPr>
          <w:tblHeader/>
          <w:ins w:id="781" w:author="talmid" w:date="2026-01-08T13:11:00Z"/>
        </w:trPr>
        <w:tc>
          <w:tcPr>
            <w:tcW w:w="8296" w:type="dxa"/>
            <w:gridSpan w:val="3"/>
            <w:shd w:val="clear" w:color="auto" w:fill="FFE599" w:themeFill="accent4" w:themeFillTint="66"/>
          </w:tcPr>
          <w:p w:rsidR="00C728FE" w:rsidRPr="00BF6F00" w:rsidRDefault="00C728FE" w:rsidP="00CB05C3">
            <w:pPr>
              <w:tabs>
                <w:tab w:val="left" w:pos="2860"/>
                <w:tab w:val="center" w:pos="4040"/>
              </w:tabs>
              <w:rPr>
                <w:ins w:id="782" w:author="talmid" w:date="2026-01-08T13:11:00Z"/>
                <w:lang w:val="en-US"/>
              </w:rPr>
            </w:pPr>
            <w:ins w:id="783" w:author="talmid" w:date="2026-01-08T13:11:00Z">
              <w:r>
                <w:rPr>
                  <w:lang w:val="en-US"/>
                </w:rPr>
                <w:tab/>
              </w:r>
              <w:r>
                <w:rPr>
                  <w:lang w:val="en-US"/>
                </w:rPr>
                <w:tab/>
              </w:r>
            </w:ins>
            <w:proofErr w:type="spellStart"/>
            <w:ins w:id="784" w:author="talmid" w:date="2026-01-08T13:12:00Z">
              <w:r>
                <w:rPr>
                  <w:lang w:val="en-US"/>
                </w:rPr>
                <w:t>stand</w:t>
              </w:r>
            </w:ins>
            <w:ins w:id="785" w:author="talmid" w:date="2026-01-08T13:11:00Z">
              <w:r>
                <w:rPr>
                  <w:lang w:val="en-US"/>
                </w:rPr>
                <w:t>_logic</w:t>
              </w:r>
              <w:proofErr w:type="spellEnd"/>
            </w:ins>
          </w:p>
        </w:tc>
      </w:tr>
      <w:tr w:rsidR="00C728FE" w:rsidRPr="003A6FCA" w:rsidTr="00CB05C3">
        <w:trPr>
          <w:ins w:id="786" w:author="talmid" w:date="2026-01-08T13:11:00Z"/>
        </w:trPr>
        <w:tc>
          <w:tcPr>
            <w:tcW w:w="8296" w:type="dxa"/>
            <w:gridSpan w:val="3"/>
          </w:tcPr>
          <w:p w:rsidR="00C728FE" w:rsidRPr="003A6FCA" w:rsidRDefault="00C728FE" w:rsidP="00CB05C3">
            <w:pPr>
              <w:rPr>
                <w:ins w:id="787" w:author="talmid" w:date="2026-01-08T13:11:00Z"/>
                <w:rFonts w:hint="cs"/>
                <w:rtl/>
                <w:lang w:val="en-US"/>
              </w:rPr>
            </w:pPr>
            <w:ins w:id="788" w:author="talmid" w:date="2026-01-08T13:11:00Z">
              <w:r>
                <w:rPr>
                  <w:rFonts w:hint="cs"/>
                  <w:rtl/>
                  <w:lang w:val="en-US"/>
                </w:rPr>
                <w:t xml:space="preserve">משמש ללוגיקה של </w:t>
              </w:r>
            </w:ins>
            <w:ins w:id="789" w:author="talmid" w:date="2026-01-08T13:12:00Z">
              <w:r>
                <w:rPr>
                  <w:rFonts w:hint="cs"/>
                  <w:rtl/>
                  <w:lang w:val="en-US"/>
                </w:rPr>
                <w:t>העמדת התקנה</w:t>
              </w:r>
            </w:ins>
            <w:ins w:id="790" w:author="talmid" w:date="2026-01-08T13:11:00Z">
              <w:r>
                <w:rPr>
                  <w:rFonts w:hint="cs"/>
                  <w:rtl/>
                  <w:lang w:val="en-US"/>
                </w:rPr>
                <w:t xml:space="preserve"> כל הפעולות שיקרו בפועל יהיו כאן</w:t>
              </w:r>
            </w:ins>
          </w:p>
        </w:tc>
      </w:tr>
      <w:tr w:rsidR="00C728FE" w:rsidRPr="003A6FCA" w:rsidTr="00CB05C3">
        <w:trPr>
          <w:ins w:id="791" w:author="talmid" w:date="2026-01-08T13:11:00Z"/>
        </w:trPr>
        <w:tc>
          <w:tcPr>
            <w:tcW w:w="2765" w:type="dxa"/>
            <w:shd w:val="clear" w:color="auto" w:fill="FFE599" w:themeFill="accent4" w:themeFillTint="66"/>
          </w:tcPr>
          <w:p w:rsidR="00C728FE" w:rsidRPr="003A6FCA" w:rsidRDefault="00C728FE" w:rsidP="00CB05C3">
            <w:pPr>
              <w:rPr>
                <w:ins w:id="792" w:author="talmid" w:date="2026-01-08T13:11:00Z"/>
                <w:b/>
                <w:bCs/>
              </w:rPr>
            </w:pPr>
            <w:ins w:id="793" w:author="talmid" w:date="2026-01-08T13:11:00Z">
              <w:r w:rsidRPr="003A6FCA">
                <w:rPr>
                  <w:b/>
                  <w:bCs/>
                  <w:rtl/>
                </w:rPr>
                <w:t>שם משתנה</w:t>
              </w:r>
            </w:ins>
          </w:p>
        </w:tc>
        <w:tc>
          <w:tcPr>
            <w:tcW w:w="5531" w:type="dxa"/>
            <w:gridSpan w:val="2"/>
            <w:shd w:val="clear" w:color="auto" w:fill="FFE599" w:themeFill="accent4" w:themeFillTint="66"/>
          </w:tcPr>
          <w:p w:rsidR="00C728FE" w:rsidRPr="003A6FCA" w:rsidRDefault="00C728FE" w:rsidP="00CB05C3">
            <w:pPr>
              <w:rPr>
                <w:ins w:id="794" w:author="talmid" w:date="2026-01-08T13:11:00Z"/>
                <w:rFonts w:cstheme="minorBidi" w:hint="cs"/>
                <w:b/>
                <w:bCs/>
                <w:rtl/>
              </w:rPr>
            </w:pPr>
            <w:ins w:id="795" w:author="talmid" w:date="2026-01-08T13:11:00Z">
              <w:r w:rsidRPr="003A6FCA">
                <w:rPr>
                  <w:b/>
                  <w:bCs/>
                  <w:rtl/>
                </w:rPr>
                <w:t>תפקיד</w:t>
              </w:r>
            </w:ins>
          </w:p>
        </w:tc>
      </w:tr>
      <w:tr w:rsidR="00C728FE" w:rsidTr="00CB05C3">
        <w:trPr>
          <w:ins w:id="796" w:author="talmid" w:date="2026-01-08T13:11:00Z"/>
        </w:trPr>
        <w:tc>
          <w:tcPr>
            <w:tcW w:w="2765" w:type="dxa"/>
          </w:tcPr>
          <w:p w:rsidR="00C728FE" w:rsidRPr="003A6FCA" w:rsidRDefault="00C728FE" w:rsidP="00CB05C3">
            <w:pPr>
              <w:rPr>
                <w:ins w:id="797" w:author="talmid" w:date="2026-01-08T13:11:00Z"/>
                <w:rFonts w:hint="cs"/>
                <w:rtl/>
                <w:lang w:val="en-US"/>
              </w:rPr>
            </w:pPr>
            <w:proofErr w:type="spellStart"/>
            <w:ins w:id="798" w:author="talmid" w:date="2026-01-08T13:12:00Z">
              <w:r>
                <w:rPr>
                  <w:lang w:val="en-US"/>
                </w:rPr>
                <w:t>stand</w:t>
              </w:r>
            </w:ins>
            <w:ins w:id="799" w:author="talmid" w:date="2026-01-08T13:11:00Z">
              <w:r>
                <w:rPr>
                  <w:lang w:val="en-US"/>
                </w:rPr>
                <w:t>_com</w:t>
              </w:r>
              <w:proofErr w:type="spellEnd"/>
            </w:ins>
          </w:p>
        </w:tc>
        <w:tc>
          <w:tcPr>
            <w:tcW w:w="5531" w:type="dxa"/>
            <w:gridSpan w:val="2"/>
          </w:tcPr>
          <w:p w:rsidR="00C728FE" w:rsidRDefault="00C728FE" w:rsidP="00CB05C3">
            <w:pPr>
              <w:rPr>
                <w:ins w:id="800" w:author="talmid" w:date="2026-01-08T13:11:00Z"/>
              </w:rPr>
            </w:pPr>
            <w:ins w:id="801" w:author="talmid" w:date="2026-01-08T13:11:00Z">
              <w:r>
                <w:rPr>
                  <w:rFonts w:hint="cs"/>
                  <w:rtl/>
                </w:rPr>
                <w:t xml:space="preserve">עצם של התקשורת של </w:t>
              </w:r>
            </w:ins>
            <w:ins w:id="802" w:author="talmid" w:date="2026-01-08T13:12:00Z">
              <w:r>
                <w:rPr>
                  <w:rFonts w:hint="cs"/>
                  <w:rtl/>
                </w:rPr>
                <w:t>עמדת ההתקנה</w:t>
              </w:r>
            </w:ins>
          </w:p>
        </w:tc>
      </w:tr>
      <w:tr w:rsidR="00C728FE" w:rsidRPr="003A6FCA" w:rsidTr="00CB05C3">
        <w:trPr>
          <w:ins w:id="803" w:author="talmid" w:date="2026-01-08T13:11:00Z"/>
        </w:trPr>
        <w:tc>
          <w:tcPr>
            <w:tcW w:w="2765" w:type="dxa"/>
          </w:tcPr>
          <w:p w:rsidR="00C728FE" w:rsidRDefault="00156E71" w:rsidP="00CB05C3">
            <w:pPr>
              <w:rPr>
                <w:ins w:id="804" w:author="talmid" w:date="2026-01-08T13:11:00Z"/>
                <w:lang w:val="en-US"/>
              </w:rPr>
            </w:pPr>
            <w:proofErr w:type="spellStart"/>
            <w:ins w:id="805" w:author="talmid" w:date="2026-01-08T13:11:00Z">
              <w:r>
                <w:rPr>
                  <w:lang w:val="en-US"/>
                </w:rPr>
                <w:t>D</w:t>
              </w:r>
              <w:r w:rsidR="00C728FE">
                <w:rPr>
                  <w:lang w:val="en-US"/>
                </w:rPr>
                <w:t>esign</w:t>
              </w:r>
            </w:ins>
            <w:ins w:id="806" w:author="talmid" w:date="2026-01-08T13:13:00Z">
              <w:r>
                <w:rPr>
                  <w:lang w:val="en-US"/>
                </w:rPr>
                <w:t>_stand</w:t>
              </w:r>
            </w:ins>
            <w:proofErr w:type="spellEnd"/>
          </w:p>
        </w:tc>
        <w:tc>
          <w:tcPr>
            <w:tcW w:w="5531" w:type="dxa"/>
            <w:gridSpan w:val="2"/>
          </w:tcPr>
          <w:p w:rsidR="00C728FE" w:rsidRPr="003A6FCA" w:rsidRDefault="00C728FE" w:rsidP="00CB05C3">
            <w:pPr>
              <w:rPr>
                <w:ins w:id="807" w:author="talmid" w:date="2026-01-08T13:11:00Z"/>
                <w:rFonts w:cstheme="minorBidi" w:hint="cs"/>
                <w:rtl/>
                <w:lang w:val="en-US"/>
              </w:rPr>
            </w:pPr>
            <w:ins w:id="808" w:author="talmid" w:date="2026-01-08T13:11:00Z">
              <w:r>
                <w:rPr>
                  <w:rFonts w:cstheme="minorBidi" w:hint="cs"/>
                  <w:rtl/>
                </w:rPr>
                <w:t xml:space="preserve">עצם של העיצוב של </w:t>
              </w:r>
            </w:ins>
            <w:ins w:id="809" w:author="talmid" w:date="2026-01-08T13:13:00Z">
              <w:r w:rsidR="00156E71">
                <w:rPr>
                  <w:rFonts w:cstheme="minorBidi" w:hint="cs"/>
                  <w:rtl/>
                </w:rPr>
                <w:t>העמדת התקנה</w:t>
              </w:r>
            </w:ins>
          </w:p>
        </w:tc>
      </w:tr>
      <w:tr w:rsidR="00C728FE" w:rsidRPr="003A6FCA" w:rsidTr="00CB05C3">
        <w:trPr>
          <w:ins w:id="810" w:author="talmid" w:date="2026-01-08T13:11:00Z"/>
        </w:trPr>
        <w:tc>
          <w:tcPr>
            <w:tcW w:w="2765" w:type="dxa"/>
          </w:tcPr>
          <w:p w:rsidR="00C728FE" w:rsidRPr="003A6FCA" w:rsidRDefault="00C728FE" w:rsidP="00CB05C3">
            <w:pPr>
              <w:rPr>
                <w:ins w:id="811" w:author="talmid" w:date="2026-01-08T13:11:00Z"/>
                <w:lang w:val="en-US"/>
              </w:rPr>
            </w:pPr>
            <w:proofErr w:type="spellStart"/>
            <w:ins w:id="812" w:author="talmid" w:date="2026-01-08T13:11:00Z">
              <w:r>
                <w:rPr>
                  <w:lang w:val="en-US"/>
                </w:rPr>
                <w:t>msgQ</w:t>
              </w:r>
              <w:proofErr w:type="spellEnd"/>
            </w:ins>
          </w:p>
        </w:tc>
        <w:tc>
          <w:tcPr>
            <w:tcW w:w="5531" w:type="dxa"/>
            <w:gridSpan w:val="2"/>
          </w:tcPr>
          <w:p w:rsidR="00C728FE" w:rsidRPr="003A6FCA" w:rsidRDefault="00C728FE" w:rsidP="00CB05C3">
            <w:pPr>
              <w:rPr>
                <w:ins w:id="813" w:author="talmid" w:date="2026-01-08T13:11:00Z"/>
                <w:rFonts w:cstheme="minorBidi" w:hint="cs"/>
                <w:rtl/>
              </w:rPr>
            </w:pPr>
            <w:ins w:id="814" w:author="talmid" w:date="2026-01-08T13:11:00Z">
              <w:r>
                <w:rPr>
                  <w:rFonts w:hint="cs"/>
                  <w:rtl/>
                </w:rPr>
                <w:t>תור שדרכו מגיע ההודעות מהתקשורת ללוגיקה</w:t>
              </w:r>
            </w:ins>
          </w:p>
        </w:tc>
      </w:tr>
      <w:tr w:rsidR="00C728FE" w:rsidRPr="003A6FCA" w:rsidTr="00CB05C3">
        <w:trPr>
          <w:ins w:id="815" w:author="talmid" w:date="2026-01-08T13:11:00Z"/>
        </w:trPr>
        <w:tc>
          <w:tcPr>
            <w:tcW w:w="2765" w:type="dxa"/>
            <w:shd w:val="clear" w:color="auto" w:fill="FFE599" w:themeFill="accent4" w:themeFillTint="66"/>
          </w:tcPr>
          <w:p w:rsidR="00C728FE" w:rsidRPr="003A6FCA" w:rsidRDefault="00C728FE" w:rsidP="00CB05C3">
            <w:pPr>
              <w:rPr>
                <w:ins w:id="816" w:author="talmid" w:date="2026-01-08T13:11:00Z"/>
                <w:b/>
                <w:bCs/>
              </w:rPr>
            </w:pPr>
            <w:ins w:id="817" w:author="talmid" w:date="2026-01-08T13:11:00Z">
              <w:r w:rsidRPr="003A6FCA">
                <w:rPr>
                  <w:b/>
                  <w:bCs/>
                  <w:rtl/>
                </w:rPr>
                <w:t>שם פעולה</w:t>
              </w:r>
            </w:ins>
          </w:p>
        </w:tc>
        <w:tc>
          <w:tcPr>
            <w:tcW w:w="2765" w:type="dxa"/>
            <w:shd w:val="clear" w:color="auto" w:fill="FFE599" w:themeFill="accent4" w:themeFillTint="66"/>
          </w:tcPr>
          <w:p w:rsidR="00C728FE" w:rsidRPr="003A6FCA" w:rsidRDefault="00C728FE" w:rsidP="00CB05C3">
            <w:pPr>
              <w:rPr>
                <w:ins w:id="818" w:author="talmid" w:date="2026-01-08T13:11:00Z"/>
                <w:b/>
                <w:bCs/>
              </w:rPr>
            </w:pPr>
            <w:ins w:id="819" w:author="talmid" w:date="2026-01-08T13:11:00Z">
              <w:r w:rsidRPr="003A6FCA">
                <w:rPr>
                  <w:b/>
                  <w:bCs/>
                  <w:rtl/>
                </w:rPr>
                <w:t>טענת כניסה</w:t>
              </w:r>
            </w:ins>
          </w:p>
        </w:tc>
        <w:tc>
          <w:tcPr>
            <w:tcW w:w="2766" w:type="dxa"/>
            <w:shd w:val="clear" w:color="auto" w:fill="FFE599" w:themeFill="accent4" w:themeFillTint="66"/>
          </w:tcPr>
          <w:p w:rsidR="00C728FE" w:rsidRPr="003A6FCA" w:rsidRDefault="00C728FE" w:rsidP="00CB05C3">
            <w:pPr>
              <w:rPr>
                <w:ins w:id="820" w:author="talmid" w:date="2026-01-08T13:11:00Z"/>
                <w:b/>
                <w:bCs/>
              </w:rPr>
            </w:pPr>
            <w:ins w:id="821" w:author="talmid" w:date="2026-01-08T13:11:00Z">
              <w:r w:rsidRPr="003A6FCA">
                <w:rPr>
                  <w:b/>
                  <w:bCs/>
                  <w:rtl/>
                </w:rPr>
                <w:t>טענת יציאה</w:t>
              </w:r>
            </w:ins>
          </w:p>
        </w:tc>
      </w:tr>
      <w:tr w:rsidR="00C728FE" w:rsidRPr="003A6FCA" w:rsidTr="00CB05C3">
        <w:trPr>
          <w:ins w:id="822" w:author="talmid" w:date="2026-01-08T13:11:00Z"/>
        </w:trPr>
        <w:tc>
          <w:tcPr>
            <w:tcW w:w="2765" w:type="dxa"/>
          </w:tcPr>
          <w:p w:rsidR="00C728FE" w:rsidRPr="003A6FCA" w:rsidRDefault="00C728FE" w:rsidP="00CB05C3">
            <w:pPr>
              <w:rPr>
                <w:ins w:id="823" w:author="talmid" w:date="2026-01-08T13:11:00Z"/>
                <w:lang w:val="en-GB"/>
              </w:rPr>
            </w:pPr>
            <w:ins w:id="824" w:author="talmid" w:date="2026-01-08T13:11:00Z">
              <w:r>
                <w:rPr>
                  <w:b/>
                  <w:bCs/>
                  <w:lang w:val="en-GB"/>
                </w:rPr>
                <w:lastRenderedPageBreak/>
                <w:t>__</w:t>
              </w:r>
              <w:proofErr w:type="spellStart"/>
              <w:r>
                <w:rPr>
                  <w:lang w:val="en-GB"/>
                </w:rPr>
                <w:t>init</w:t>
              </w:r>
              <w:proofErr w:type="spellEnd"/>
              <w:r>
                <w:rPr>
                  <w:lang w:val="en-GB"/>
                </w:rPr>
                <w:t>_</w:t>
              </w:r>
              <w:proofErr w:type="gramStart"/>
              <w:r>
                <w:rPr>
                  <w:lang w:val="en-GB"/>
                </w:rPr>
                <w:t>_(</w:t>
              </w:r>
              <w:proofErr w:type="gramEnd"/>
              <w:r>
                <w:rPr>
                  <w:lang w:val="en-GB"/>
                </w:rPr>
                <w:t xml:space="preserve">self, </w:t>
              </w:r>
              <w:proofErr w:type="spellStart"/>
              <w:r>
                <w:rPr>
                  <w:lang w:val="en-GB"/>
                </w:rPr>
                <w:t>msgQ</w:t>
              </w:r>
              <w:proofErr w:type="spellEnd"/>
              <w:r>
                <w:rPr>
                  <w:lang w:val="en-GB"/>
                </w:rPr>
                <w:t xml:space="preserve">) </w:t>
              </w:r>
            </w:ins>
          </w:p>
        </w:tc>
        <w:tc>
          <w:tcPr>
            <w:tcW w:w="2765" w:type="dxa"/>
          </w:tcPr>
          <w:p w:rsidR="00C728FE" w:rsidRPr="003A6FCA" w:rsidRDefault="00C728FE" w:rsidP="00CB05C3">
            <w:pPr>
              <w:rPr>
                <w:ins w:id="825" w:author="talmid" w:date="2026-01-08T13:11:00Z"/>
                <w:rFonts w:asciiTheme="minorHAnsi" w:hAnsiTheme="minorHAnsi" w:cstheme="minorBidi"/>
                <w:rtl/>
                <w:lang w:val="en-GB"/>
              </w:rPr>
            </w:pPr>
            <w:ins w:id="826" w:author="talmid" w:date="2026-01-08T13:11:00Z">
              <w:r w:rsidRPr="003A6FCA">
                <w:rPr>
                  <w:rFonts w:asciiTheme="minorHAnsi" w:hAnsiTheme="minorHAnsi" w:cstheme="minorBidi"/>
                  <w:rtl/>
                  <w:lang w:val="en-GB"/>
                </w:rPr>
                <w:t>מקבל את כל הדברים הנדרשים לעצם</w:t>
              </w:r>
            </w:ins>
          </w:p>
        </w:tc>
        <w:tc>
          <w:tcPr>
            <w:tcW w:w="2766" w:type="dxa"/>
          </w:tcPr>
          <w:p w:rsidR="00C728FE" w:rsidRPr="003A6FCA" w:rsidRDefault="00C728FE" w:rsidP="00CB05C3">
            <w:pPr>
              <w:rPr>
                <w:ins w:id="827" w:author="talmid" w:date="2026-01-08T13:11:00Z"/>
                <w:rtl/>
              </w:rPr>
            </w:pPr>
            <w:ins w:id="828" w:author="talmid" w:date="2026-01-08T13:11:00Z">
              <w:r>
                <w:rPr>
                  <w:rFonts w:hint="cs"/>
                  <w:rtl/>
                </w:rPr>
                <w:t>יוצר עצם חדש ושומר את כל הנתונים בעצם</w:t>
              </w:r>
            </w:ins>
          </w:p>
        </w:tc>
      </w:tr>
      <w:tr w:rsidR="00C728FE" w:rsidTr="00CB05C3">
        <w:trPr>
          <w:ins w:id="829" w:author="talmid" w:date="2026-01-08T13:11:00Z"/>
        </w:trPr>
        <w:tc>
          <w:tcPr>
            <w:tcW w:w="2765" w:type="dxa"/>
          </w:tcPr>
          <w:p w:rsidR="00C728FE" w:rsidRPr="003A6FCA" w:rsidRDefault="00C728FE" w:rsidP="00CB05C3">
            <w:pPr>
              <w:pStyle w:val="HTML"/>
              <w:rPr>
                <w:ins w:id="830" w:author="talmid" w:date="2026-01-08T13:11:00Z"/>
                <w:rFonts w:asciiTheme="minorHAnsi" w:hAnsiTheme="minorHAnsi" w:cstheme="minorHAnsi"/>
                <w:sz w:val="22"/>
                <w:szCs w:val="22"/>
              </w:rPr>
            </w:pPr>
            <w:ins w:id="831" w:author="talmid" w:date="2026-01-08T13:11:00Z">
              <w:r w:rsidRPr="003A6FCA">
                <w:rPr>
                  <w:rFonts w:asciiTheme="minorHAnsi" w:hAnsiTheme="minorHAnsi" w:cstheme="minorHAnsi"/>
                  <w:sz w:val="22"/>
                  <w:szCs w:val="22"/>
                </w:rPr>
                <w:t>_</w:t>
              </w:r>
              <w:proofErr w:type="spellStart"/>
              <w:r w:rsidRPr="003A6FCA">
                <w:rPr>
                  <w:rFonts w:asciiTheme="minorHAnsi" w:hAnsiTheme="minorHAnsi" w:cstheme="minorHAnsi"/>
                  <w:sz w:val="22"/>
                  <w:szCs w:val="22"/>
                </w:rPr>
                <w:t>handle_</w:t>
              </w:r>
              <w:proofErr w:type="gramStart"/>
              <w:r w:rsidRPr="003A6FCA">
                <w:rPr>
                  <w:rFonts w:asciiTheme="minorHAnsi" w:hAnsiTheme="minorHAnsi" w:cstheme="minorHAnsi"/>
                  <w:sz w:val="22"/>
                  <w:szCs w:val="22"/>
                </w:rPr>
                <w:t>msg</w:t>
              </w:r>
              <w:proofErr w:type="spellEnd"/>
              <w:r w:rsidRPr="003A6FCA">
                <w:rPr>
                  <w:rFonts w:asciiTheme="minorHAnsi" w:hAnsiTheme="minorHAnsi" w:cstheme="minorHAnsi"/>
                  <w:sz w:val="22"/>
                  <w:szCs w:val="22"/>
                </w:rPr>
                <w:t>(</w:t>
              </w:r>
              <w:proofErr w:type="gramEnd"/>
              <w:r w:rsidRPr="003A6FCA">
                <w:rPr>
                  <w:rFonts w:asciiTheme="minorHAnsi" w:hAnsiTheme="minorHAnsi" w:cstheme="minorHAnsi"/>
                  <w:sz w:val="22"/>
                  <w:szCs w:val="22"/>
                </w:rPr>
                <w:t xml:space="preserve">self, </w:t>
              </w:r>
            </w:ins>
            <w:proofErr w:type="spellStart"/>
            <w:ins w:id="832" w:author="talmid" w:date="2026-01-08T13:15:00Z">
              <w:r w:rsidR="00156E71" w:rsidRPr="00156E71">
                <w:rPr>
                  <w:sz w:val="22"/>
                  <w:szCs w:val="22"/>
                  <w:lang w:val="en-GB"/>
                  <w:rPrChange w:id="833" w:author="talmid" w:date="2026-01-08T13:15:00Z">
                    <w:rPr>
                      <w:lang w:val="en-GB"/>
                    </w:rPr>
                  </w:rPrChange>
                </w:rPr>
                <w:t>msgQ</w:t>
              </w:r>
            </w:ins>
            <w:proofErr w:type="spellEnd"/>
            <w:ins w:id="834" w:author="talmid" w:date="2026-01-08T13:11:00Z">
              <w:r w:rsidRPr="003A6FCA">
                <w:rPr>
                  <w:rFonts w:asciiTheme="minorHAnsi" w:hAnsiTheme="minorHAnsi" w:cstheme="minorHAnsi"/>
                  <w:sz w:val="22"/>
                  <w:szCs w:val="22"/>
                </w:rPr>
                <w:t>)</w:t>
              </w:r>
            </w:ins>
          </w:p>
          <w:p w:rsidR="00C728FE" w:rsidRPr="00156E71" w:rsidRDefault="00C728FE" w:rsidP="00CB05C3">
            <w:pPr>
              <w:rPr>
                <w:ins w:id="835" w:author="talmid" w:date="2026-01-08T13:11:00Z"/>
                <w:rFonts w:cstheme="minorBidi" w:hint="cs"/>
                <w:rtl/>
                <w:lang w:val="en-US"/>
                <w:rPrChange w:id="836" w:author="talmid" w:date="2026-01-08T13:15:00Z">
                  <w:rPr>
                    <w:ins w:id="837" w:author="talmid" w:date="2026-01-08T13:11:00Z"/>
                    <w:rFonts w:hint="cs"/>
                    <w:rtl/>
                    <w:lang w:val="en-US"/>
                  </w:rPr>
                </w:rPrChange>
              </w:rPr>
            </w:pPr>
          </w:p>
        </w:tc>
        <w:tc>
          <w:tcPr>
            <w:tcW w:w="2765" w:type="dxa"/>
          </w:tcPr>
          <w:p w:rsidR="00C728FE" w:rsidRDefault="00C728FE" w:rsidP="00CB05C3">
            <w:pPr>
              <w:rPr>
                <w:ins w:id="838" w:author="talmid" w:date="2026-01-08T13:11:00Z"/>
                <w:rFonts w:hint="cs"/>
              </w:rPr>
            </w:pPr>
            <w:ins w:id="839" w:author="talmid" w:date="2026-01-08T13:11:00Z">
              <w:r>
                <w:rPr>
                  <w:rFonts w:hint="cs"/>
                  <w:rtl/>
                </w:rPr>
                <w:t>מקבל את ההודעות מהתקשורת</w:t>
              </w:r>
            </w:ins>
          </w:p>
        </w:tc>
        <w:tc>
          <w:tcPr>
            <w:tcW w:w="2766" w:type="dxa"/>
          </w:tcPr>
          <w:p w:rsidR="00C728FE" w:rsidRDefault="00C728FE" w:rsidP="00CB05C3">
            <w:pPr>
              <w:rPr>
                <w:ins w:id="840" w:author="talmid" w:date="2026-01-08T13:11:00Z"/>
                <w:rFonts w:hint="cs"/>
              </w:rPr>
            </w:pPr>
            <w:ins w:id="841" w:author="talmid" w:date="2026-01-08T13:11:00Z">
              <w:r>
                <w:rPr>
                  <w:rFonts w:hint="cs"/>
                  <w:rtl/>
                </w:rPr>
                <w:t xml:space="preserve">עושה את הפעולה לפי </w:t>
              </w:r>
              <w:proofErr w:type="spellStart"/>
              <w:r>
                <w:rPr>
                  <w:rFonts w:hint="cs"/>
                  <w:rtl/>
                </w:rPr>
                <w:t>האופקוד</w:t>
              </w:r>
              <w:proofErr w:type="spellEnd"/>
              <w:r>
                <w:rPr>
                  <w:rFonts w:hint="cs"/>
                  <w:rtl/>
                </w:rPr>
                <w:t xml:space="preserve"> שקיבל </w:t>
              </w:r>
            </w:ins>
          </w:p>
        </w:tc>
      </w:tr>
      <w:tr w:rsidR="00156E71" w:rsidTr="00CB05C3">
        <w:trPr>
          <w:ins w:id="842" w:author="talmid" w:date="2026-01-08T13:16:00Z"/>
        </w:trPr>
        <w:tc>
          <w:tcPr>
            <w:tcW w:w="2765" w:type="dxa"/>
          </w:tcPr>
          <w:p w:rsidR="00156E71" w:rsidRPr="003A6FCA" w:rsidRDefault="00156E71" w:rsidP="00CB05C3">
            <w:pPr>
              <w:pStyle w:val="HTML"/>
              <w:rPr>
                <w:ins w:id="843" w:author="talmid" w:date="2026-01-08T13:16:00Z"/>
                <w:rFonts w:asciiTheme="minorHAnsi" w:hAnsiTheme="minorHAnsi" w:cstheme="minorHAnsi"/>
                <w:sz w:val="22"/>
                <w:szCs w:val="22"/>
              </w:rPr>
            </w:pPr>
            <w:proofErr w:type="spellStart"/>
            <w:ins w:id="844" w:author="talmid" w:date="2026-01-08T13:16:00Z">
              <w:r>
                <w:rPr>
                  <w:rFonts w:asciiTheme="minorHAnsi" w:hAnsiTheme="minorHAnsi" w:cstheme="minorHAnsi"/>
                  <w:sz w:val="22"/>
                  <w:szCs w:val="22"/>
                </w:rPr>
                <w:t>Sig</w:t>
              </w:r>
            </w:ins>
            <w:ins w:id="845" w:author="talmid" w:date="2026-01-08T13:17:00Z">
              <w:r>
                <w:rPr>
                  <w:rFonts w:asciiTheme="minorHAnsi" w:hAnsiTheme="minorHAnsi" w:cstheme="minorHAnsi"/>
                  <w:sz w:val="22"/>
                  <w:szCs w:val="22"/>
                </w:rPr>
                <w:t>h_</w:t>
              </w:r>
              <w:proofErr w:type="gramStart"/>
              <w:r>
                <w:rPr>
                  <w:rFonts w:asciiTheme="minorHAnsi" w:hAnsiTheme="minorHAnsi" w:cstheme="minorHAnsi"/>
                  <w:sz w:val="22"/>
                  <w:szCs w:val="22"/>
                </w:rPr>
                <w:t>in</w:t>
              </w:r>
              <w:proofErr w:type="spellEnd"/>
              <w:r>
                <w:rPr>
                  <w:rFonts w:asciiTheme="minorHAnsi" w:hAnsiTheme="minorHAnsi" w:cstheme="minorHAnsi"/>
                  <w:sz w:val="22"/>
                  <w:szCs w:val="22"/>
                </w:rPr>
                <w:t>(</w:t>
              </w:r>
              <w:proofErr w:type="gramEnd"/>
              <w:r>
                <w:rPr>
                  <w:rFonts w:asciiTheme="minorHAnsi" w:hAnsiTheme="minorHAnsi" w:cstheme="minorHAnsi"/>
                  <w:sz w:val="22"/>
                  <w:szCs w:val="22"/>
                </w:rPr>
                <w:t xml:space="preserve">self, </w:t>
              </w:r>
              <w:proofErr w:type="spellStart"/>
              <w:r>
                <w:rPr>
                  <w:rFonts w:asciiTheme="minorHAnsi" w:hAnsiTheme="minorHAnsi" w:cstheme="minorHAnsi"/>
                  <w:sz w:val="22"/>
                  <w:szCs w:val="22"/>
                </w:rPr>
                <w:t>user_name</w:t>
              </w:r>
              <w:proofErr w:type="spellEnd"/>
              <w:r>
                <w:rPr>
                  <w:rFonts w:asciiTheme="minorHAnsi" w:hAnsiTheme="minorHAnsi" w:cstheme="minorHAnsi"/>
                  <w:sz w:val="22"/>
                  <w:szCs w:val="22"/>
                </w:rPr>
                <w:t>, password, mail)</w:t>
              </w:r>
            </w:ins>
          </w:p>
        </w:tc>
        <w:tc>
          <w:tcPr>
            <w:tcW w:w="2765" w:type="dxa"/>
          </w:tcPr>
          <w:p w:rsidR="00156E71" w:rsidRDefault="001E21BF" w:rsidP="00CB05C3">
            <w:pPr>
              <w:rPr>
                <w:ins w:id="846" w:author="talmid" w:date="2026-01-08T13:16:00Z"/>
                <w:rFonts w:hint="cs"/>
                <w:rtl/>
              </w:rPr>
            </w:pPr>
            <w:ins w:id="847" w:author="talmid" w:date="2026-01-08T13:20:00Z">
              <w:r>
                <w:rPr>
                  <w:rFonts w:hint="cs"/>
                  <w:rtl/>
                </w:rPr>
                <w:t>מקבל נתו</w:t>
              </w:r>
            </w:ins>
            <w:ins w:id="848" w:author="talmid" w:date="2026-01-08T13:21:00Z">
              <w:r>
                <w:rPr>
                  <w:rFonts w:hint="cs"/>
                  <w:rtl/>
                </w:rPr>
                <w:t>ני רישום</w:t>
              </w:r>
            </w:ins>
          </w:p>
        </w:tc>
        <w:tc>
          <w:tcPr>
            <w:tcW w:w="2766" w:type="dxa"/>
          </w:tcPr>
          <w:p w:rsidR="00156E71" w:rsidRDefault="001E21BF" w:rsidP="00CB05C3">
            <w:pPr>
              <w:rPr>
                <w:ins w:id="849" w:author="talmid" w:date="2026-01-08T13:16:00Z"/>
                <w:rFonts w:hint="cs"/>
                <w:rtl/>
              </w:rPr>
            </w:pPr>
            <w:ins w:id="850" w:author="talmid" w:date="2026-01-08T13:21:00Z">
              <w:r>
                <w:rPr>
                  <w:rFonts w:hint="cs"/>
                  <w:rtl/>
                </w:rPr>
                <w:t xml:space="preserve">נרשם למערכת </w:t>
              </w:r>
            </w:ins>
          </w:p>
        </w:tc>
      </w:tr>
      <w:tr w:rsidR="00156E71" w:rsidTr="00CB05C3">
        <w:trPr>
          <w:ins w:id="851" w:author="talmid" w:date="2026-01-08T13:16:00Z"/>
        </w:trPr>
        <w:tc>
          <w:tcPr>
            <w:tcW w:w="2765" w:type="dxa"/>
          </w:tcPr>
          <w:p w:rsidR="00156E71" w:rsidRPr="003A6FCA" w:rsidRDefault="00156E71" w:rsidP="00CB05C3">
            <w:pPr>
              <w:pStyle w:val="HTML"/>
              <w:rPr>
                <w:ins w:id="852" w:author="talmid" w:date="2026-01-08T13:16:00Z"/>
                <w:rFonts w:asciiTheme="minorHAnsi" w:hAnsiTheme="minorHAnsi" w:cstheme="minorHAnsi"/>
                <w:sz w:val="22"/>
                <w:szCs w:val="22"/>
              </w:rPr>
            </w:pPr>
            <w:proofErr w:type="spellStart"/>
            <w:ins w:id="853" w:author="talmid" w:date="2026-01-08T13:17:00Z">
              <w:r>
                <w:rPr>
                  <w:rFonts w:asciiTheme="minorHAnsi" w:hAnsiTheme="minorHAnsi" w:cstheme="minorHAnsi"/>
                  <w:sz w:val="22"/>
                  <w:szCs w:val="22"/>
                </w:rPr>
                <w:t>Log_</w:t>
              </w:r>
              <w:proofErr w:type="gramStart"/>
              <w:r>
                <w:rPr>
                  <w:rFonts w:asciiTheme="minorHAnsi" w:hAnsiTheme="minorHAnsi" w:cstheme="minorHAnsi"/>
                  <w:sz w:val="22"/>
                  <w:szCs w:val="22"/>
                </w:rPr>
                <w:t>in</w:t>
              </w:r>
              <w:proofErr w:type="spellEnd"/>
              <w:r>
                <w:rPr>
                  <w:rFonts w:asciiTheme="minorHAnsi" w:hAnsiTheme="minorHAnsi" w:cstheme="minorHAnsi"/>
                  <w:sz w:val="22"/>
                  <w:szCs w:val="22"/>
                </w:rPr>
                <w:t>(</w:t>
              </w:r>
              <w:proofErr w:type="gramEnd"/>
              <w:r>
                <w:rPr>
                  <w:rFonts w:asciiTheme="minorHAnsi" w:hAnsiTheme="minorHAnsi" w:cstheme="minorHAnsi"/>
                  <w:sz w:val="22"/>
                  <w:szCs w:val="22"/>
                </w:rPr>
                <w:t xml:space="preserve">self, </w:t>
              </w:r>
              <w:proofErr w:type="spellStart"/>
              <w:r>
                <w:rPr>
                  <w:rFonts w:asciiTheme="minorHAnsi" w:hAnsiTheme="minorHAnsi" w:cstheme="minorHAnsi"/>
                  <w:sz w:val="22"/>
                  <w:szCs w:val="22"/>
                </w:rPr>
                <w:t>user_name</w:t>
              </w:r>
              <w:proofErr w:type="spellEnd"/>
              <w:r>
                <w:rPr>
                  <w:rFonts w:asciiTheme="minorHAnsi" w:hAnsiTheme="minorHAnsi" w:cstheme="minorHAnsi"/>
                  <w:sz w:val="22"/>
                  <w:szCs w:val="22"/>
                </w:rPr>
                <w:t xml:space="preserve">, </w:t>
              </w:r>
              <w:r w:rsidR="001E21BF">
                <w:rPr>
                  <w:rFonts w:asciiTheme="minorHAnsi" w:hAnsiTheme="minorHAnsi" w:cstheme="minorHAnsi"/>
                  <w:sz w:val="22"/>
                  <w:szCs w:val="22"/>
                </w:rPr>
                <w:t>password)</w:t>
              </w:r>
            </w:ins>
          </w:p>
        </w:tc>
        <w:tc>
          <w:tcPr>
            <w:tcW w:w="2765" w:type="dxa"/>
          </w:tcPr>
          <w:p w:rsidR="00156E71" w:rsidRDefault="001E21BF" w:rsidP="00CB05C3">
            <w:pPr>
              <w:rPr>
                <w:ins w:id="854" w:author="talmid" w:date="2026-01-08T13:16:00Z"/>
                <w:rFonts w:hint="cs"/>
                <w:rtl/>
              </w:rPr>
            </w:pPr>
            <w:ins w:id="855" w:author="talmid" w:date="2026-01-08T13:21:00Z">
              <w:r>
                <w:rPr>
                  <w:rFonts w:hint="cs"/>
                  <w:rtl/>
                </w:rPr>
                <w:t>מקבל נתוני משתמש קיים</w:t>
              </w:r>
            </w:ins>
          </w:p>
        </w:tc>
        <w:tc>
          <w:tcPr>
            <w:tcW w:w="2766" w:type="dxa"/>
          </w:tcPr>
          <w:p w:rsidR="00156E71" w:rsidRDefault="001E21BF" w:rsidP="00CB05C3">
            <w:pPr>
              <w:rPr>
                <w:ins w:id="856" w:author="talmid" w:date="2026-01-08T13:16:00Z"/>
                <w:rFonts w:hint="cs"/>
                <w:rtl/>
              </w:rPr>
            </w:pPr>
            <w:ins w:id="857" w:author="talmid" w:date="2026-01-08T13:21:00Z">
              <w:r>
                <w:rPr>
                  <w:rFonts w:hint="cs"/>
                  <w:rtl/>
                </w:rPr>
                <w:t>מתחבר למשתמש</w:t>
              </w:r>
            </w:ins>
          </w:p>
        </w:tc>
      </w:tr>
      <w:tr w:rsidR="001E21BF" w:rsidTr="00CB05C3">
        <w:trPr>
          <w:ins w:id="858" w:author="talmid" w:date="2026-01-08T13:18:00Z"/>
        </w:trPr>
        <w:tc>
          <w:tcPr>
            <w:tcW w:w="2765" w:type="dxa"/>
          </w:tcPr>
          <w:p w:rsidR="001E21BF" w:rsidRDefault="001E21BF" w:rsidP="00CB05C3">
            <w:pPr>
              <w:pStyle w:val="HTML"/>
              <w:rPr>
                <w:ins w:id="859" w:author="talmid" w:date="2026-01-08T13:18:00Z"/>
                <w:rFonts w:asciiTheme="minorHAnsi" w:hAnsiTheme="minorHAnsi" w:cstheme="minorHAnsi"/>
                <w:sz w:val="22"/>
                <w:szCs w:val="22"/>
              </w:rPr>
            </w:pPr>
            <w:proofErr w:type="spellStart"/>
            <w:ins w:id="860" w:author="talmid" w:date="2026-01-08T13:18:00Z">
              <w:r>
                <w:rPr>
                  <w:rFonts w:asciiTheme="minorHAnsi" w:hAnsiTheme="minorHAnsi" w:cstheme="minorHAnsi"/>
                  <w:sz w:val="22"/>
                  <w:szCs w:val="22"/>
                </w:rPr>
                <w:t>Add_</w:t>
              </w:r>
              <w:proofErr w:type="gramStart"/>
              <w:r>
                <w:rPr>
                  <w:rFonts w:asciiTheme="minorHAnsi" w:hAnsiTheme="minorHAnsi" w:cstheme="minorHAnsi"/>
                  <w:sz w:val="22"/>
                  <w:szCs w:val="22"/>
                </w:rPr>
                <w:t>dok</w:t>
              </w:r>
              <w:proofErr w:type="spellEnd"/>
              <w:r>
                <w:rPr>
                  <w:rFonts w:asciiTheme="minorHAnsi" w:hAnsiTheme="minorHAnsi" w:cstheme="minorHAnsi"/>
                  <w:sz w:val="22"/>
                  <w:szCs w:val="22"/>
                </w:rPr>
                <w:t>(</w:t>
              </w:r>
              <w:proofErr w:type="gramEnd"/>
              <w:r>
                <w:rPr>
                  <w:rFonts w:asciiTheme="minorHAnsi" w:hAnsiTheme="minorHAnsi" w:cstheme="minorHAnsi"/>
                  <w:sz w:val="22"/>
                  <w:szCs w:val="22"/>
                </w:rPr>
                <w:t xml:space="preserve">self, </w:t>
              </w:r>
              <w:proofErr w:type="spellStart"/>
              <w:r>
                <w:rPr>
                  <w:rFonts w:asciiTheme="minorHAnsi" w:hAnsiTheme="minorHAnsi" w:cstheme="minorHAnsi"/>
                  <w:sz w:val="22"/>
                  <w:szCs w:val="22"/>
                </w:rPr>
                <w:t>dok_path</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user_</w:t>
              </w:r>
            </w:ins>
            <w:ins w:id="861" w:author="talmid" w:date="2026-01-08T13:19:00Z">
              <w:r>
                <w:rPr>
                  <w:rFonts w:asciiTheme="minorHAnsi" w:hAnsiTheme="minorHAnsi" w:cstheme="minorHAnsi"/>
                  <w:sz w:val="22"/>
                  <w:szCs w:val="22"/>
                </w:rPr>
                <w:t>name</w:t>
              </w:r>
            </w:ins>
            <w:proofErr w:type="spellEnd"/>
            <w:ins w:id="862" w:author="talmid" w:date="2026-01-08T13:18:00Z">
              <w:r>
                <w:rPr>
                  <w:rFonts w:asciiTheme="minorHAnsi" w:hAnsiTheme="minorHAnsi" w:cstheme="minorHAnsi"/>
                  <w:sz w:val="22"/>
                  <w:szCs w:val="22"/>
                </w:rPr>
                <w:t>)</w:t>
              </w:r>
            </w:ins>
          </w:p>
        </w:tc>
        <w:tc>
          <w:tcPr>
            <w:tcW w:w="2765" w:type="dxa"/>
          </w:tcPr>
          <w:p w:rsidR="001E21BF" w:rsidRDefault="001E21BF" w:rsidP="00CB05C3">
            <w:pPr>
              <w:rPr>
                <w:ins w:id="863" w:author="talmid" w:date="2026-01-08T13:18:00Z"/>
                <w:rFonts w:hint="cs"/>
                <w:rtl/>
              </w:rPr>
            </w:pPr>
            <w:ins w:id="864" w:author="talmid" w:date="2026-01-08T13:21:00Z">
              <w:r>
                <w:rPr>
                  <w:rFonts w:hint="cs"/>
                  <w:rtl/>
                </w:rPr>
                <w:t>מקבל שם משתמש ו</w:t>
              </w:r>
              <w:r>
                <w:rPr>
                  <w:rFonts w:hint="cs"/>
                </w:rPr>
                <w:t>DOK</w:t>
              </w:r>
              <w:r>
                <w:rPr>
                  <w:rFonts w:hint="cs"/>
                  <w:rtl/>
                </w:rPr>
                <w:t xml:space="preserve"> </w:t>
              </w:r>
            </w:ins>
          </w:p>
        </w:tc>
        <w:tc>
          <w:tcPr>
            <w:tcW w:w="2766" w:type="dxa"/>
          </w:tcPr>
          <w:p w:rsidR="001E21BF" w:rsidRDefault="001E21BF" w:rsidP="00CB05C3">
            <w:pPr>
              <w:rPr>
                <w:ins w:id="865" w:author="talmid" w:date="2026-01-08T13:18:00Z"/>
                <w:rFonts w:hint="cs"/>
                <w:rtl/>
              </w:rPr>
            </w:pPr>
            <w:ins w:id="866" w:author="talmid" w:date="2026-01-08T13:22:00Z">
              <w:r>
                <w:rPr>
                  <w:rFonts w:hint="cs"/>
                  <w:rtl/>
                </w:rPr>
                <w:t>מטעין לתוך ה</w:t>
              </w:r>
              <w:r>
                <w:rPr>
                  <w:rFonts w:hint="cs"/>
                </w:rPr>
                <w:t>DOK</w:t>
              </w:r>
              <w:r>
                <w:rPr>
                  <w:rFonts w:hint="cs"/>
                  <w:rtl/>
                </w:rPr>
                <w:t xml:space="preserve"> את קבצי המערכת</w:t>
              </w:r>
            </w:ins>
          </w:p>
        </w:tc>
      </w:tr>
      <w:tr w:rsidR="001E21BF" w:rsidTr="00CB05C3">
        <w:trPr>
          <w:ins w:id="867" w:author="talmid" w:date="2026-01-08T13:17:00Z"/>
        </w:trPr>
        <w:tc>
          <w:tcPr>
            <w:tcW w:w="2765" w:type="dxa"/>
          </w:tcPr>
          <w:p w:rsidR="001E21BF" w:rsidRDefault="001E21BF" w:rsidP="00CB05C3">
            <w:pPr>
              <w:pStyle w:val="HTML"/>
              <w:rPr>
                <w:ins w:id="868" w:author="talmid" w:date="2026-01-08T13:17:00Z"/>
                <w:rFonts w:asciiTheme="minorHAnsi" w:hAnsiTheme="minorHAnsi" w:cstheme="minorHAnsi"/>
                <w:sz w:val="22"/>
                <w:szCs w:val="22"/>
              </w:rPr>
            </w:pPr>
            <w:proofErr w:type="gramStart"/>
            <w:ins w:id="869" w:author="talmid" w:date="2026-01-08T13:18:00Z">
              <w:r>
                <w:rPr>
                  <w:rFonts w:asciiTheme="minorHAnsi" w:hAnsiTheme="minorHAnsi" w:cstheme="minorHAnsi"/>
                  <w:sz w:val="22"/>
                  <w:szCs w:val="22"/>
                </w:rPr>
                <w:t>restore(</w:t>
              </w:r>
              <w:proofErr w:type="gramEnd"/>
              <w:r>
                <w:rPr>
                  <w:rFonts w:asciiTheme="minorHAnsi" w:hAnsiTheme="minorHAnsi" w:cstheme="minorHAnsi"/>
                  <w:sz w:val="22"/>
                  <w:szCs w:val="22"/>
                </w:rPr>
                <w:t xml:space="preserve">self, </w:t>
              </w:r>
              <w:proofErr w:type="spellStart"/>
              <w:r>
                <w:rPr>
                  <w:rFonts w:asciiTheme="minorHAnsi" w:hAnsiTheme="minorHAnsi" w:cstheme="minorHAnsi"/>
                  <w:sz w:val="22"/>
                  <w:szCs w:val="22"/>
                </w:rPr>
                <w:t>dok_</w:t>
              </w:r>
            </w:ins>
            <w:ins w:id="870" w:author="talmid" w:date="2026-01-08T13:19:00Z">
              <w:r>
                <w:rPr>
                  <w:rFonts w:asciiTheme="minorHAnsi" w:hAnsiTheme="minorHAnsi" w:cstheme="minorHAnsi"/>
                  <w:sz w:val="22"/>
                  <w:szCs w:val="22"/>
                </w:rPr>
                <w:t>path</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user_name</w:t>
              </w:r>
              <w:proofErr w:type="spellEnd"/>
              <w:r>
                <w:rPr>
                  <w:rFonts w:asciiTheme="minorHAnsi" w:hAnsiTheme="minorHAnsi" w:cstheme="minorHAnsi"/>
                  <w:sz w:val="22"/>
                  <w:szCs w:val="22"/>
                </w:rPr>
                <w:t>)</w:t>
              </w:r>
            </w:ins>
          </w:p>
        </w:tc>
        <w:tc>
          <w:tcPr>
            <w:tcW w:w="2765" w:type="dxa"/>
          </w:tcPr>
          <w:p w:rsidR="001E21BF" w:rsidRDefault="001E21BF" w:rsidP="00CB05C3">
            <w:pPr>
              <w:rPr>
                <w:ins w:id="871" w:author="talmid" w:date="2026-01-08T13:17:00Z"/>
                <w:rFonts w:hint="cs"/>
                <w:rtl/>
              </w:rPr>
            </w:pPr>
            <w:ins w:id="872" w:author="talmid" w:date="2026-01-08T13:22:00Z">
              <w:r>
                <w:rPr>
                  <w:rFonts w:hint="cs"/>
                  <w:rtl/>
                </w:rPr>
                <w:t>מקבלי שם משתמש ו</w:t>
              </w:r>
              <w:r>
                <w:rPr>
                  <w:rFonts w:hint="cs"/>
                </w:rPr>
                <w:t>DOK</w:t>
              </w:r>
            </w:ins>
          </w:p>
        </w:tc>
        <w:tc>
          <w:tcPr>
            <w:tcW w:w="2766" w:type="dxa"/>
          </w:tcPr>
          <w:p w:rsidR="001E21BF" w:rsidRDefault="001E21BF" w:rsidP="00CB05C3">
            <w:pPr>
              <w:rPr>
                <w:ins w:id="873" w:author="talmid" w:date="2026-01-08T13:17:00Z"/>
                <w:rFonts w:hint="cs"/>
                <w:rtl/>
              </w:rPr>
            </w:pPr>
            <w:ins w:id="874" w:author="talmid" w:date="2026-01-08T13:22:00Z">
              <w:r>
                <w:rPr>
                  <w:rFonts w:hint="cs"/>
                  <w:rtl/>
                </w:rPr>
                <w:t xml:space="preserve">משחזר לפי השם משתמש </w:t>
              </w:r>
              <w:proofErr w:type="spellStart"/>
              <w:r>
                <w:rPr>
                  <w:rFonts w:hint="cs"/>
                  <w:rtl/>
                </w:rPr>
                <w:t>וה</w:t>
              </w:r>
              <w:proofErr w:type="spellEnd"/>
              <w:r>
                <w:rPr>
                  <w:rFonts w:hint="cs"/>
                </w:rPr>
                <w:t>DOK</w:t>
              </w:r>
              <w:r>
                <w:rPr>
                  <w:rFonts w:hint="cs"/>
                  <w:rtl/>
                </w:rPr>
                <w:t xml:space="preserve"> את נתונים ב</w:t>
              </w:r>
              <w:r w:rsidR="00A15EF1">
                <w:rPr>
                  <w:rFonts w:hint="cs"/>
                </w:rPr>
                <w:t>DOK</w:t>
              </w:r>
            </w:ins>
          </w:p>
        </w:tc>
      </w:tr>
      <w:tr w:rsidR="001E21BF" w:rsidTr="00CB05C3">
        <w:trPr>
          <w:ins w:id="875" w:author="talmid" w:date="2026-01-08T13:19:00Z"/>
        </w:trPr>
        <w:tc>
          <w:tcPr>
            <w:tcW w:w="2765" w:type="dxa"/>
          </w:tcPr>
          <w:p w:rsidR="001E21BF" w:rsidRDefault="001E21BF" w:rsidP="00CB05C3">
            <w:pPr>
              <w:pStyle w:val="HTML"/>
              <w:rPr>
                <w:ins w:id="876" w:author="talmid" w:date="2026-01-08T13:19:00Z"/>
                <w:rFonts w:asciiTheme="minorHAnsi" w:hAnsiTheme="minorHAnsi" w:cstheme="minorHAnsi"/>
                <w:sz w:val="22"/>
                <w:szCs w:val="22"/>
              </w:rPr>
            </w:pPr>
            <w:proofErr w:type="spellStart"/>
            <w:ins w:id="877" w:author="talmid" w:date="2026-01-08T13:19:00Z">
              <w:r>
                <w:rPr>
                  <w:rFonts w:asciiTheme="minorHAnsi" w:hAnsiTheme="minorHAnsi" w:cstheme="minorHAnsi"/>
                  <w:sz w:val="22"/>
                  <w:szCs w:val="22"/>
                </w:rPr>
                <w:t>Change_</w:t>
              </w:r>
              <w:proofErr w:type="gramStart"/>
              <w:r>
                <w:rPr>
                  <w:rFonts w:asciiTheme="minorHAnsi" w:hAnsiTheme="minorHAnsi" w:cstheme="minorHAnsi"/>
                  <w:sz w:val="22"/>
                  <w:szCs w:val="22"/>
                </w:rPr>
                <w:t>settings</w:t>
              </w:r>
              <w:proofErr w:type="spellEnd"/>
              <w:r>
                <w:rPr>
                  <w:rFonts w:asciiTheme="minorHAnsi" w:hAnsiTheme="minorHAnsi" w:cstheme="minorHAnsi"/>
                  <w:sz w:val="22"/>
                  <w:szCs w:val="22"/>
                </w:rPr>
                <w:t>(</w:t>
              </w:r>
              <w:proofErr w:type="gramEnd"/>
              <w:r>
                <w:rPr>
                  <w:rFonts w:asciiTheme="minorHAnsi" w:hAnsiTheme="minorHAnsi" w:cstheme="minorHAnsi"/>
                  <w:sz w:val="22"/>
                  <w:szCs w:val="22"/>
                </w:rPr>
                <w:t xml:space="preserve">self, </w:t>
              </w:r>
              <w:proofErr w:type="spellStart"/>
              <w:r>
                <w:rPr>
                  <w:rFonts w:asciiTheme="minorHAnsi" w:hAnsiTheme="minorHAnsi" w:cstheme="minorHAnsi"/>
                  <w:sz w:val="22"/>
                  <w:szCs w:val="22"/>
                </w:rPr>
                <w:t>user_name</w:t>
              </w:r>
              <w:proofErr w:type="spellEnd"/>
              <w:r>
                <w:rPr>
                  <w:rFonts w:asciiTheme="minorHAnsi" w:hAnsiTheme="minorHAnsi" w:cstheme="minorHAnsi"/>
                  <w:sz w:val="22"/>
                  <w:szCs w:val="22"/>
                </w:rPr>
                <w:t>, password, mail)</w:t>
              </w:r>
            </w:ins>
          </w:p>
        </w:tc>
        <w:tc>
          <w:tcPr>
            <w:tcW w:w="2765" w:type="dxa"/>
          </w:tcPr>
          <w:p w:rsidR="001E21BF" w:rsidRPr="001E21BF" w:rsidRDefault="00A15EF1" w:rsidP="00CB05C3">
            <w:pPr>
              <w:rPr>
                <w:ins w:id="878" w:author="talmid" w:date="2026-01-08T13:19:00Z"/>
                <w:rFonts w:cstheme="minorBidi" w:hint="cs"/>
                <w:rtl/>
                <w:rPrChange w:id="879" w:author="talmid" w:date="2026-01-08T13:19:00Z">
                  <w:rPr>
                    <w:ins w:id="880" w:author="talmid" w:date="2026-01-08T13:19:00Z"/>
                    <w:rFonts w:hint="cs"/>
                    <w:rtl/>
                  </w:rPr>
                </w:rPrChange>
              </w:rPr>
            </w:pPr>
            <w:ins w:id="881" w:author="talmid" w:date="2026-01-08T13:23:00Z">
              <w:r>
                <w:rPr>
                  <w:rFonts w:cstheme="minorBidi" w:hint="cs"/>
                  <w:rtl/>
                </w:rPr>
                <w:t>מקבל נתונים לשנות</w:t>
              </w:r>
            </w:ins>
          </w:p>
        </w:tc>
        <w:tc>
          <w:tcPr>
            <w:tcW w:w="2766" w:type="dxa"/>
          </w:tcPr>
          <w:p w:rsidR="001E21BF" w:rsidRPr="006D3B77" w:rsidRDefault="00A15EF1" w:rsidP="00CB05C3">
            <w:pPr>
              <w:rPr>
                <w:ins w:id="882" w:author="talmid" w:date="2026-01-08T13:19:00Z"/>
                <w:rFonts w:cstheme="minorBidi" w:hint="cs"/>
                <w:rtl/>
                <w:rPrChange w:id="883" w:author="talmid" w:date="2026-01-08T13:23:00Z">
                  <w:rPr>
                    <w:ins w:id="884" w:author="talmid" w:date="2026-01-08T13:19:00Z"/>
                    <w:rFonts w:hint="cs"/>
                    <w:rtl/>
                  </w:rPr>
                </w:rPrChange>
              </w:rPr>
            </w:pPr>
            <w:ins w:id="885" w:author="talmid" w:date="2026-01-08T13:23:00Z">
              <w:r>
                <w:rPr>
                  <w:rFonts w:hint="cs"/>
                  <w:rtl/>
                </w:rPr>
                <w:t>משנה את הנתונים של המשתמש</w:t>
              </w:r>
            </w:ins>
          </w:p>
        </w:tc>
      </w:tr>
    </w:tbl>
    <w:p w:rsidR="00C728FE" w:rsidRDefault="00C728FE" w:rsidP="00C728FE">
      <w:pPr>
        <w:pStyle w:val="aa"/>
        <w:pBdr>
          <w:top w:val="nil"/>
          <w:left w:val="nil"/>
          <w:bottom w:val="nil"/>
          <w:right w:val="nil"/>
          <w:between w:val="nil"/>
        </w:pBdr>
        <w:spacing w:after="0"/>
        <w:ind w:left="360"/>
        <w:jc w:val="both"/>
        <w:rPr>
          <w:ins w:id="886" w:author="talmid" w:date="2026-01-08T13:11:00Z"/>
          <w:rFonts w:cstheme="minorBidi" w:hint="cs"/>
          <w:rtl/>
        </w:rPr>
      </w:pPr>
    </w:p>
    <w:p w:rsidR="006D3B77" w:rsidRDefault="006D3B77" w:rsidP="006D3B77">
      <w:pPr>
        <w:pBdr>
          <w:top w:val="nil"/>
          <w:left w:val="nil"/>
          <w:bottom w:val="nil"/>
          <w:right w:val="nil"/>
          <w:between w:val="nil"/>
        </w:pBdr>
        <w:spacing w:after="0"/>
        <w:jc w:val="both"/>
        <w:rPr>
          <w:ins w:id="887" w:author="talmid" w:date="2026-01-08T13:24:00Z"/>
          <w:b/>
          <w:bCs/>
          <w:rtl/>
        </w:rPr>
      </w:pPr>
      <w:ins w:id="888" w:author="talmid" w:date="2026-01-08T13:24:00Z">
        <w:r>
          <w:rPr>
            <w:rFonts w:hint="cs"/>
            <w:b/>
            <w:bCs/>
            <w:rtl/>
          </w:rPr>
          <w:t>שרת</w:t>
        </w:r>
        <w:r w:rsidRPr="003A6FCA">
          <w:rPr>
            <w:rFonts w:hint="cs"/>
            <w:b/>
            <w:bCs/>
            <w:rtl/>
          </w:rPr>
          <w:t>:</w:t>
        </w:r>
      </w:ins>
    </w:p>
    <w:p w:rsidR="006D3B77" w:rsidRDefault="006D3B77" w:rsidP="006D3B77">
      <w:pPr>
        <w:pStyle w:val="aa"/>
        <w:numPr>
          <w:ilvl w:val="0"/>
          <w:numId w:val="22"/>
        </w:numPr>
        <w:pBdr>
          <w:top w:val="nil"/>
          <w:left w:val="nil"/>
          <w:bottom w:val="nil"/>
          <w:right w:val="nil"/>
          <w:between w:val="nil"/>
        </w:pBdr>
        <w:spacing w:after="0"/>
        <w:jc w:val="both"/>
        <w:rPr>
          <w:ins w:id="889" w:author="talmid" w:date="2026-01-08T13:24:00Z"/>
        </w:rPr>
      </w:pPr>
      <w:ins w:id="890" w:author="talmid" w:date="2026-01-08T13:24:00Z">
        <w:r>
          <w:rPr>
            <w:rFonts w:hint="cs"/>
            <w:rtl/>
          </w:rPr>
          <w:t>תקשורת:</w:t>
        </w:r>
      </w:ins>
    </w:p>
    <w:p w:rsidR="006D3B77" w:rsidRPr="006D3B77" w:rsidRDefault="006D3B77" w:rsidP="005C39AE">
      <w:pPr>
        <w:pStyle w:val="aa"/>
        <w:pBdr>
          <w:top w:val="nil"/>
          <w:left w:val="nil"/>
          <w:bottom w:val="nil"/>
          <w:right w:val="nil"/>
          <w:between w:val="nil"/>
        </w:pBdr>
        <w:spacing w:after="0"/>
        <w:ind w:left="360"/>
        <w:jc w:val="both"/>
        <w:rPr>
          <w:ins w:id="891" w:author="talmid" w:date="2026-01-08T13:24:00Z"/>
          <w:rtl/>
          <w:rPrChange w:id="892" w:author="talmid" w:date="2026-01-08T13:24:00Z">
            <w:rPr>
              <w:ins w:id="893" w:author="talmid" w:date="2026-01-08T13:24:00Z"/>
              <w:b/>
              <w:bCs/>
              <w:rtl/>
            </w:rPr>
          </w:rPrChange>
        </w:rPr>
        <w:pPrChange w:id="894" w:author="talmid" w:date="2026-01-08T13:38:00Z">
          <w:pPr>
            <w:pBdr>
              <w:top w:val="nil"/>
              <w:left w:val="nil"/>
              <w:bottom w:val="nil"/>
              <w:right w:val="nil"/>
              <w:between w:val="nil"/>
            </w:pBdr>
            <w:spacing w:after="0"/>
            <w:jc w:val="both"/>
          </w:pPr>
        </w:pPrChange>
      </w:pPr>
    </w:p>
    <w:tbl>
      <w:tblPr>
        <w:bidiVisual/>
        <w:tblW w:w="8296"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Change w:id="895">
          <w:tblGrid>
            <w:gridCol w:w="2765"/>
            <w:gridCol w:w="2765"/>
            <w:gridCol w:w="2766"/>
          </w:tblGrid>
        </w:tblGridChange>
      </w:tblGrid>
      <w:tr w:rsidR="006D3B77" w:rsidRPr="003A6FCA" w:rsidTr="00CB05C3">
        <w:trPr>
          <w:tblHeader/>
          <w:ins w:id="896" w:author="talmid" w:date="2026-01-08T13:24:00Z"/>
        </w:trPr>
        <w:tc>
          <w:tcPr>
            <w:tcW w:w="8296" w:type="dxa"/>
            <w:gridSpan w:val="3"/>
            <w:shd w:val="clear" w:color="auto" w:fill="FFE599" w:themeFill="accent4" w:themeFillTint="66"/>
          </w:tcPr>
          <w:p w:rsidR="006D3B77" w:rsidRPr="003A6FCA" w:rsidRDefault="006D3B77" w:rsidP="00CB05C3">
            <w:pPr>
              <w:jc w:val="center"/>
              <w:rPr>
                <w:ins w:id="897" w:author="talmid" w:date="2026-01-08T13:24:00Z"/>
                <w:rFonts w:cstheme="minorBidi" w:hint="cs"/>
                <w:rtl/>
                <w:lang w:val="en-US"/>
              </w:rPr>
            </w:pPr>
            <w:proofErr w:type="spellStart"/>
            <w:ins w:id="898" w:author="talmid" w:date="2026-01-08T13:25:00Z">
              <w:r>
                <w:rPr>
                  <w:lang w:val="en-US"/>
                </w:rPr>
                <w:t>server</w:t>
              </w:r>
            </w:ins>
            <w:ins w:id="899" w:author="talmid" w:date="2026-01-08T13:24:00Z">
              <w:r>
                <w:rPr>
                  <w:lang w:val="en-US"/>
                </w:rPr>
                <w:t>_com</w:t>
              </w:r>
              <w:proofErr w:type="spellEnd"/>
            </w:ins>
          </w:p>
        </w:tc>
      </w:tr>
      <w:tr w:rsidR="006D3B77" w:rsidRPr="003A6FCA" w:rsidTr="00CB05C3">
        <w:trPr>
          <w:ins w:id="900" w:author="talmid" w:date="2026-01-08T13:24:00Z"/>
        </w:trPr>
        <w:tc>
          <w:tcPr>
            <w:tcW w:w="8296" w:type="dxa"/>
            <w:gridSpan w:val="3"/>
          </w:tcPr>
          <w:p w:rsidR="006D3B77" w:rsidRPr="003A6FCA" w:rsidRDefault="006D3B77" w:rsidP="00CB05C3">
            <w:pPr>
              <w:rPr>
                <w:ins w:id="901" w:author="talmid" w:date="2026-01-08T13:24:00Z"/>
                <w:rFonts w:hint="cs"/>
                <w:rtl/>
                <w:lang w:val="en-US"/>
              </w:rPr>
            </w:pPr>
            <w:ins w:id="902" w:author="talmid" w:date="2026-01-08T13:24:00Z">
              <w:r>
                <w:rPr>
                  <w:rFonts w:hint="cs"/>
                  <w:rtl/>
                  <w:lang w:val="en-US"/>
                </w:rPr>
                <w:t xml:space="preserve">משמש לתקשורת של </w:t>
              </w:r>
            </w:ins>
            <w:ins w:id="903" w:author="talmid" w:date="2026-01-08T13:25:00Z">
              <w:r>
                <w:rPr>
                  <w:rFonts w:hint="cs"/>
                  <w:rtl/>
                  <w:lang w:val="en-US"/>
                </w:rPr>
                <w:t>השרת</w:t>
              </w:r>
            </w:ins>
            <w:ins w:id="904" w:author="talmid" w:date="2026-01-08T13:24:00Z">
              <w:r>
                <w:rPr>
                  <w:rFonts w:hint="cs"/>
                  <w:rtl/>
                  <w:lang w:val="en-US"/>
                </w:rPr>
                <w:t xml:space="preserve"> עם </w:t>
              </w:r>
            </w:ins>
            <w:ins w:id="905" w:author="talmid" w:date="2026-01-08T13:25:00Z">
              <w:r>
                <w:rPr>
                  <w:rFonts w:hint="cs"/>
                  <w:rtl/>
                  <w:lang w:val="en-US"/>
                </w:rPr>
                <w:t>הלקוח</w:t>
              </w:r>
            </w:ins>
            <w:ins w:id="906" w:author="talmid" w:date="2026-01-08T13:24:00Z">
              <w:r>
                <w:rPr>
                  <w:rFonts w:hint="cs"/>
                  <w:rtl/>
                  <w:lang w:val="en-US"/>
                </w:rPr>
                <w:t xml:space="preserve"> וגם עם העמדת התקנה</w:t>
              </w:r>
            </w:ins>
          </w:p>
        </w:tc>
      </w:tr>
      <w:tr w:rsidR="006D3B77" w:rsidRPr="003A6FCA" w:rsidTr="00CB05C3">
        <w:trPr>
          <w:ins w:id="907" w:author="talmid" w:date="2026-01-08T13:24:00Z"/>
        </w:trPr>
        <w:tc>
          <w:tcPr>
            <w:tcW w:w="2765" w:type="dxa"/>
            <w:shd w:val="clear" w:color="auto" w:fill="FFE599" w:themeFill="accent4" w:themeFillTint="66"/>
          </w:tcPr>
          <w:p w:rsidR="006D3B77" w:rsidRPr="003A6FCA" w:rsidRDefault="006D3B77" w:rsidP="00CB05C3">
            <w:pPr>
              <w:rPr>
                <w:ins w:id="908" w:author="talmid" w:date="2026-01-08T13:24:00Z"/>
                <w:b/>
                <w:bCs/>
              </w:rPr>
            </w:pPr>
            <w:ins w:id="909" w:author="talmid" w:date="2026-01-08T13:24:00Z">
              <w:r w:rsidRPr="003A6FCA">
                <w:rPr>
                  <w:b/>
                  <w:bCs/>
                  <w:rtl/>
                </w:rPr>
                <w:t>שם משתנה</w:t>
              </w:r>
            </w:ins>
          </w:p>
        </w:tc>
        <w:tc>
          <w:tcPr>
            <w:tcW w:w="5531" w:type="dxa"/>
            <w:gridSpan w:val="2"/>
            <w:shd w:val="clear" w:color="auto" w:fill="FFE599" w:themeFill="accent4" w:themeFillTint="66"/>
          </w:tcPr>
          <w:p w:rsidR="006D3B77" w:rsidRPr="003A6FCA" w:rsidRDefault="006D3B77" w:rsidP="00CB05C3">
            <w:pPr>
              <w:rPr>
                <w:ins w:id="910" w:author="talmid" w:date="2026-01-08T13:24:00Z"/>
                <w:b/>
                <w:bCs/>
              </w:rPr>
            </w:pPr>
            <w:ins w:id="911" w:author="talmid" w:date="2026-01-08T13:24:00Z">
              <w:r w:rsidRPr="003A6FCA">
                <w:rPr>
                  <w:b/>
                  <w:bCs/>
                  <w:rtl/>
                </w:rPr>
                <w:t>תפקיד</w:t>
              </w:r>
            </w:ins>
          </w:p>
        </w:tc>
      </w:tr>
      <w:tr w:rsidR="006D3B77" w:rsidRPr="00095566" w:rsidTr="00CB05C3">
        <w:trPr>
          <w:ins w:id="912" w:author="talmid" w:date="2026-01-08T13:24:00Z"/>
        </w:trPr>
        <w:tc>
          <w:tcPr>
            <w:tcW w:w="2765" w:type="dxa"/>
          </w:tcPr>
          <w:p w:rsidR="006D3B77" w:rsidRPr="003A6FCA" w:rsidRDefault="00095566" w:rsidP="00CB05C3">
            <w:pPr>
              <w:rPr>
                <w:ins w:id="913" w:author="talmid" w:date="2026-01-08T13:24:00Z"/>
                <w:lang w:val="en-US"/>
              </w:rPr>
            </w:pPr>
            <w:proofErr w:type="spellStart"/>
            <w:ins w:id="914" w:author="talmid" w:date="2026-01-08T13:26:00Z">
              <w:r>
                <w:rPr>
                  <w:lang w:val="en-US"/>
                </w:rPr>
                <w:t>server</w:t>
              </w:r>
            </w:ins>
            <w:ins w:id="915" w:author="talmid" w:date="2026-01-08T13:24:00Z">
              <w:r w:rsidR="006D3B77">
                <w:rPr>
                  <w:lang w:val="en-US"/>
                </w:rPr>
                <w:t>_socket</w:t>
              </w:r>
              <w:proofErr w:type="spellEnd"/>
            </w:ins>
          </w:p>
        </w:tc>
        <w:tc>
          <w:tcPr>
            <w:tcW w:w="5531" w:type="dxa"/>
            <w:gridSpan w:val="2"/>
          </w:tcPr>
          <w:p w:rsidR="006D3B77" w:rsidRPr="00095566" w:rsidRDefault="006D3B77" w:rsidP="00CB05C3">
            <w:pPr>
              <w:rPr>
                <w:ins w:id="916" w:author="talmid" w:date="2026-01-08T13:24:00Z"/>
                <w:rFonts w:cstheme="minorBidi" w:hint="cs"/>
                <w:rtl/>
                <w:rPrChange w:id="917" w:author="talmid" w:date="2026-01-08T13:26:00Z">
                  <w:rPr>
                    <w:ins w:id="918" w:author="talmid" w:date="2026-01-08T13:24:00Z"/>
                    <w:rFonts w:hint="cs"/>
                  </w:rPr>
                </w:rPrChange>
              </w:rPr>
            </w:pPr>
            <w:proofErr w:type="spellStart"/>
            <w:ins w:id="919" w:author="talmid" w:date="2026-01-08T13:24:00Z">
              <w:r>
                <w:rPr>
                  <w:rFonts w:hint="cs"/>
                  <w:rtl/>
                </w:rPr>
                <w:t>הסוקט</w:t>
              </w:r>
              <w:proofErr w:type="spellEnd"/>
              <w:r>
                <w:rPr>
                  <w:rFonts w:hint="cs"/>
                  <w:rtl/>
                </w:rPr>
                <w:t xml:space="preserve"> של הלקוח דרכה יעבור תקשורת</w:t>
              </w:r>
            </w:ins>
          </w:p>
        </w:tc>
      </w:tr>
      <w:tr w:rsidR="00095566" w:rsidRPr="00095566" w:rsidTr="00CB05C3">
        <w:trPr>
          <w:ins w:id="920" w:author="talmid" w:date="2026-01-08T13:27:00Z"/>
        </w:trPr>
        <w:tc>
          <w:tcPr>
            <w:tcW w:w="2765" w:type="dxa"/>
          </w:tcPr>
          <w:p w:rsidR="00095566" w:rsidRPr="002C1CE6" w:rsidRDefault="00095566" w:rsidP="00CB05C3">
            <w:pPr>
              <w:rPr>
                <w:ins w:id="921" w:author="talmid" w:date="2026-01-08T13:27:00Z"/>
                <w:rFonts w:cstheme="minorBidi" w:hint="cs"/>
                <w:rtl/>
                <w:lang w:val="en-GB"/>
                <w:rPrChange w:id="922" w:author="talmid" w:date="2026-01-08T13:29:00Z">
                  <w:rPr>
                    <w:ins w:id="923" w:author="talmid" w:date="2026-01-08T13:27:00Z"/>
                    <w:lang w:val="en-US"/>
                  </w:rPr>
                </w:rPrChange>
              </w:rPr>
            </w:pPr>
            <w:proofErr w:type="spellStart"/>
            <w:ins w:id="924" w:author="talmid" w:date="2026-01-08T13:27:00Z">
              <w:r>
                <w:rPr>
                  <w:lang w:val="en-GB"/>
                </w:rPr>
                <w:t>recvQ</w:t>
              </w:r>
              <w:proofErr w:type="spellEnd"/>
            </w:ins>
          </w:p>
        </w:tc>
        <w:tc>
          <w:tcPr>
            <w:tcW w:w="5531" w:type="dxa"/>
            <w:gridSpan w:val="2"/>
          </w:tcPr>
          <w:p w:rsidR="00095566" w:rsidRPr="00095566" w:rsidRDefault="005C39AE" w:rsidP="00CB05C3">
            <w:pPr>
              <w:rPr>
                <w:ins w:id="925" w:author="talmid" w:date="2026-01-08T13:27:00Z"/>
                <w:rFonts w:cstheme="minorBidi" w:hint="cs"/>
                <w:rtl/>
                <w:rPrChange w:id="926" w:author="talmid" w:date="2026-01-08T13:27:00Z">
                  <w:rPr>
                    <w:ins w:id="927" w:author="talmid" w:date="2026-01-08T13:27:00Z"/>
                    <w:rFonts w:hint="cs"/>
                    <w:rtl/>
                  </w:rPr>
                </w:rPrChange>
              </w:rPr>
            </w:pPr>
            <w:ins w:id="928" w:author="talmid" w:date="2026-01-08T13:38:00Z">
              <w:r>
                <w:rPr>
                  <w:rFonts w:cstheme="minorBidi" w:hint="cs"/>
                  <w:rtl/>
                </w:rPr>
                <w:t>תור שדרכו עובר המידע מהשרת ללקוח</w:t>
              </w:r>
            </w:ins>
          </w:p>
        </w:tc>
      </w:tr>
      <w:tr w:rsidR="00095566" w:rsidRPr="00095566" w:rsidTr="00CB05C3">
        <w:trPr>
          <w:ins w:id="929" w:author="talmid" w:date="2026-01-08T13:27:00Z"/>
        </w:trPr>
        <w:tc>
          <w:tcPr>
            <w:tcW w:w="2765" w:type="dxa"/>
          </w:tcPr>
          <w:p w:rsidR="00095566" w:rsidRPr="00095566" w:rsidRDefault="00095566" w:rsidP="00CB05C3">
            <w:pPr>
              <w:rPr>
                <w:ins w:id="930" w:author="talmid" w:date="2026-01-08T13:27:00Z"/>
                <w:rFonts w:cstheme="minorBidi"/>
                <w:lang w:val="en-GB"/>
                <w:rPrChange w:id="931" w:author="talmid" w:date="2026-01-08T13:27:00Z">
                  <w:rPr>
                    <w:ins w:id="932" w:author="talmid" w:date="2026-01-08T13:27:00Z"/>
                    <w:lang w:val="en-US"/>
                  </w:rPr>
                </w:rPrChange>
              </w:rPr>
            </w:pPr>
            <w:proofErr w:type="spellStart"/>
            <w:ins w:id="933" w:author="talmid" w:date="2026-01-08T13:27:00Z">
              <w:r>
                <w:rPr>
                  <w:rFonts w:cstheme="minorBidi"/>
                  <w:lang w:val="en-GB"/>
                </w:rPr>
                <w:t>Open_clients</w:t>
              </w:r>
              <w:proofErr w:type="spellEnd"/>
            </w:ins>
          </w:p>
        </w:tc>
        <w:tc>
          <w:tcPr>
            <w:tcW w:w="5531" w:type="dxa"/>
            <w:gridSpan w:val="2"/>
          </w:tcPr>
          <w:p w:rsidR="00095566" w:rsidRPr="00095566" w:rsidRDefault="005C39AE" w:rsidP="00CB05C3">
            <w:pPr>
              <w:rPr>
                <w:ins w:id="934" w:author="talmid" w:date="2026-01-08T13:27:00Z"/>
                <w:rFonts w:cstheme="minorBidi" w:hint="cs"/>
                <w:rtl/>
                <w:rPrChange w:id="935" w:author="talmid" w:date="2026-01-08T13:27:00Z">
                  <w:rPr>
                    <w:ins w:id="936" w:author="talmid" w:date="2026-01-08T13:27:00Z"/>
                    <w:rFonts w:hint="cs"/>
                    <w:rtl/>
                  </w:rPr>
                </w:rPrChange>
              </w:rPr>
            </w:pPr>
            <w:ins w:id="937" w:author="talmid" w:date="2026-01-08T13:38:00Z">
              <w:r>
                <w:rPr>
                  <w:rFonts w:cstheme="minorBidi" w:hint="cs"/>
                  <w:rtl/>
                </w:rPr>
                <w:t>הלקוחות המחוברי</w:t>
              </w:r>
            </w:ins>
            <w:ins w:id="938" w:author="talmid" w:date="2026-01-08T13:39:00Z">
              <w:r>
                <w:rPr>
                  <w:rFonts w:cstheme="minorBidi" w:hint="cs"/>
                  <w:rtl/>
                </w:rPr>
                <w:t>ם</w:t>
              </w:r>
            </w:ins>
          </w:p>
        </w:tc>
      </w:tr>
      <w:tr w:rsidR="00095566" w:rsidRPr="00095566" w:rsidTr="00CB05C3">
        <w:trPr>
          <w:ins w:id="939" w:author="talmid" w:date="2026-01-08T13:27:00Z"/>
        </w:trPr>
        <w:tc>
          <w:tcPr>
            <w:tcW w:w="2765" w:type="dxa"/>
          </w:tcPr>
          <w:p w:rsidR="00095566" w:rsidRPr="00095566" w:rsidRDefault="00095566" w:rsidP="00CB05C3">
            <w:pPr>
              <w:rPr>
                <w:ins w:id="940" w:author="talmid" w:date="2026-01-08T13:27:00Z"/>
                <w:lang w:val="en-GB"/>
                <w:rPrChange w:id="941" w:author="talmid" w:date="2026-01-08T13:27:00Z">
                  <w:rPr>
                    <w:ins w:id="942" w:author="talmid" w:date="2026-01-08T13:27:00Z"/>
                    <w:lang w:val="en-US"/>
                  </w:rPr>
                </w:rPrChange>
              </w:rPr>
            </w:pPr>
            <w:ins w:id="943" w:author="talmid" w:date="2026-01-08T13:27:00Z">
              <w:r>
                <w:rPr>
                  <w:lang w:val="en-GB"/>
                </w:rPr>
                <w:t>stands</w:t>
              </w:r>
            </w:ins>
          </w:p>
        </w:tc>
        <w:tc>
          <w:tcPr>
            <w:tcW w:w="5531" w:type="dxa"/>
            <w:gridSpan w:val="2"/>
          </w:tcPr>
          <w:p w:rsidR="00095566" w:rsidRDefault="005C39AE" w:rsidP="00CB05C3">
            <w:pPr>
              <w:rPr>
                <w:ins w:id="944" w:author="talmid" w:date="2026-01-08T13:27:00Z"/>
                <w:rFonts w:hint="cs"/>
                <w:rtl/>
              </w:rPr>
            </w:pPr>
            <w:ins w:id="945" w:author="talmid" w:date="2026-01-08T13:39:00Z">
              <w:r>
                <w:rPr>
                  <w:rFonts w:hint="cs"/>
                  <w:rtl/>
                </w:rPr>
                <w:t xml:space="preserve">העמדות התקנה המחוברות </w:t>
              </w:r>
            </w:ins>
          </w:p>
        </w:tc>
      </w:tr>
      <w:tr w:rsidR="002C1CE6" w:rsidRPr="00095566" w:rsidTr="00CB05C3">
        <w:trPr>
          <w:ins w:id="946" w:author="talmid" w:date="2026-01-08T13:30:00Z"/>
        </w:trPr>
        <w:tc>
          <w:tcPr>
            <w:tcW w:w="2765" w:type="dxa"/>
          </w:tcPr>
          <w:p w:rsidR="002C1CE6" w:rsidRDefault="002C1CE6" w:rsidP="00CB05C3">
            <w:pPr>
              <w:rPr>
                <w:ins w:id="947" w:author="talmid" w:date="2026-01-08T13:30:00Z"/>
                <w:lang w:val="en-GB"/>
              </w:rPr>
            </w:pPr>
            <w:ins w:id="948" w:author="talmid" w:date="2026-01-08T13:30:00Z">
              <w:r>
                <w:rPr>
                  <w:lang w:val="en-GB"/>
                </w:rPr>
                <w:t>port</w:t>
              </w:r>
            </w:ins>
          </w:p>
        </w:tc>
        <w:tc>
          <w:tcPr>
            <w:tcW w:w="5531" w:type="dxa"/>
            <w:gridSpan w:val="2"/>
          </w:tcPr>
          <w:p w:rsidR="002C1CE6" w:rsidRDefault="005C39AE" w:rsidP="00CB05C3">
            <w:pPr>
              <w:rPr>
                <w:ins w:id="949" w:author="talmid" w:date="2026-01-08T13:30:00Z"/>
                <w:rFonts w:hint="cs"/>
                <w:rtl/>
              </w:rPr>
            </w:pPr>
            <w:ins w:id="950" w:author="talmid" w:date="2026-01-08T13:39:00Z">
              <w:r>
                <w:rPr>
                  <w:rFonts w:hint="cs"/>
                  <w:rtl/>
                </w:rPr>
                <w:t>פורט המערכת</w:t>
              </w:r>
            </w:ins>
          </w:p>
        </w:tc>
      </w:tr>
      <w:tr w:rsidR="006D3B77" w:rsidRPr="003A6FCA" w:rsidTr="00CB05C3">
        <w:trPr>
          <w:ins w:id="951" w:author="talmid" w:date="2026-01-08T13:24:00Z"/>
        </w:trPr>
        <w:tc>
          <w:tcPr>
            <w:tcW w:w="2765" w:type="dxa"/>
            <w:shd w:val="clear" w:color="auto" w:fill="FFE599" w:themeFill="accent4" w:themeFillTint="66"/>
          </w:tcPr>
          <w:p w:rsidR="006D3B77" w:rsidRPr="003A6FCA" w:rsidRDefault="006D3B77" w:rsidP="00CB05C3">
            <w:pPr>
              <w:rPr>
                <w:ins w:id="952" w:author="talmid" w:date="2026-01-08T13:24:00Z"/>
                <w:b/>
                <w:bCs/>
              </w:rPr>
            </w:pPr>
            <w:ins w:id="953" w:author="talmid" w:date="2026-01-08T13:24:00Z">
              <w:r w:rsidRPr="003A6FCA">
                <w:rPr>
                  <w:b/>
                  <w:bCs/>
                  <w:rtl/>
                </w:rPr>
                <w:t>שם פעולה</w:t>
              </w:r>
            </w:ins>
          </w:p>
        </w:tc>
        <w:tc>
          <w:tcPr>
            <w:tcW w:w="2765" w:type="dxa"/>
            <w:shd w:val="clear" w:color="auto" w:fill="FFE599" w:themeFill="accent4" w:themeFillTint="66"/>
          </w:tcPr>
          <w:p w:rsidR="006D3B77" w:rsidRPr="003A6FCA" w:rsidRDefault="006D3B77" w:rsidP="00CB05C3">
            <w:pPr>
              <w:rPr>
                <w:ins w:id="954" w:author="talmid" w:date="2026-01-08T13:24:00Z"/>
                <w:rFonts w:cstheme="minorBidi" w:hint="cs"/>
                <w:b/>
                <w:bCs/>
                <w:rtl/>
              </w:rPr>
            </w:pPr>
            <w:ins w:id="955" w:author="talmid" w:date="2026-01-08T13:24:00Z">
              <w:r w:rsidRPr="003A6FCA">
                <w:rPr>
                  <w:b/>
                  <w:bCs/>
                  <w:rtl/>
                </w:rPr>
                <w:t>טענת כניסה</w:t>
              </w:r>
            </w:ins>
          </w:p>
        </w:tc>
        <w:tc>
          <w:tcPr>
            <w:tcW w:w="2766" w:type="dxa"/>
            <w:shd w:val="clear" w:color="auto" w:fill="FFE599" w:themeFill="accent4" w:themeFillTint="66"/>
          </w:tcPr>
          <w:p w:rsidR="006D3B77" w:rsidRPr="003A6FCA" w:rsidRDefault="006D3B77" w:rsidP="00CB05C3">
            <w:pPr>
              <w:rPr>
                <w:ins w:id="956" w:author="talmid" w:date="2026-01-08T13:24:00Z"/>
                <w:b/>
                <w:bCs/>
              </w:rPr>
            </w:pPr>
            <w:ins w:id="957" w:author="talmid" w:date="2026-01-08T13:24:00Z">
              <w:r w:rsidRPr="003A6FCA">
                <w:rPr>
                  <w:b/>
                  <w:bCs/>
                  <w:rtl/>
                </w:rPr>
                <w:t>טענת יציאה</w:t>
              </w:r>
            </w:ins>
          </w:p>
        </w:tc>
      </w:tr>
      <w:tr w:rsidR="006D3B77" w:rsidTr="00CB05C3">
        <w:trPr>
          <w:ins w:id="958" w:author="talmid" w:date="2026-01-08T13:24:00Z"/>
        </w:trPr>
        <w:tc>
          <w:tcPr>
            <w:tcW w:w="2765" w:type="dxa"/>
          </w:tcPr>
          <w:p w:rsidR="006D3B77" w:rsidRPr="003A6FCA" w:rsidRDefault="006D3B77" w:rsidP="00CB05C3">
            <w:pPr>
              <w:rPr>
                <w:ins w:id="959" w:author="talmid" w:date="2026-01-08T13:24:00Z"/>
                <w:lang w:val="en-US"/>
              </w:rPr>
            </w:pPr>
            <w:ins w:id="960" w:author="talmid" w:date="2026-01-08T13:24:00Z">
              <w:r>
                <w:rPr>
                  <w:lang w:val="en-US"/>
                </w:rPr>
                <w:t>_</w:t>
              </w:r>
              <w:proofErr w:type="spellStart"/>
              <w:r>
                <w:rPr>
                  <w:lang w:val="en-US"/>
                </w:rPr>
                <w:t>main_loop</w:t>
              </w:r>
              <w:proofErr w:type="spellEnd"/>
              <w:r>
                <w:rPr>
                  <w:lang w:val="en-US"/>
                </w:rPr>
                <w:t>(self)</w:t>
              </w:r>
            </w:ins>
          </w:p>
        </w:tc>
        <w:tc>
          <w:tcPr>
            <w:tcW w:w="2765" w:type="dxa"/>
          </w:tcPr>
          <w:p w:rsidR="006D3B77" w:rsidRDefault="006D3B77" w:rsidP="00CB05C3">
            <w:pPr>
              <w:rPr>
                <w:ins w:id="961" w:author="talmid" w:date="2026-01-08T13:24:00Z"/>
                <w:rFonts w:hint="cs"/>
              </w:rPr>
            </w:pPr>
          </w:p>
        </w:tc>
        <w:tc>
          <w:tcPr>
            <w:tcW w:w="2766" w:type="dxa"/>
          </w:tcPr>
          <w:p w:rsidR="006D3B77" w:rsidRDefault="006D3B77" w:rsidP="00CB05C3">
            <w:pPr>
              <w:rPr>
                <w:ins w:id="962" w:author="talmid" w:date="2026-01-08T13:24:00Z"/>
              </w:rPr>
            </w:pPr>
            <w:ins w:id="963" w:author="talmid" w:date="2026-01-08T13:24:00Z">
              <w:r>
                <w:rPr>
                  <w:rFonts w:hint="cs"/>
                  <w:rtl/>
                </w:rPr>
                <w:t>הלולאה הכללית של התקשורת</w:t>
              </w:r>
            </w:ins>
          </w:p>
        </w:tc>
      </w:tr>
      <w:tr w:rsidR="006D3B77" w:rsidTr="00CB05C3">
        <w:trPr>
          <w:ins w:id="964" w:author="talmid" w:date="2026-01-08T13:24:00Z"/>
        </w:trPr>
        <w:tc>
          <w:tcPr>
            <w:tcW w:w="2765" w:type="dxa"/>
          </w:tcPr>
          <w:p w:rsidR="006D3B77" w:rsidRPr="003248B2" w:rsidRDefault="006D3B77" w:rsidP="00CB05C3">
            <w:pPr>
              <w:pStyle w:val="HTML"/>
              <w:rPr>
                <w:ins w:id="965" w:author="talmid" w:date="2026-01-08T13:24:00Z"/>
              </w:rPr>
            </w:pPr>
            <w:ins w:id="966" w:author="talmid" w:date="2026-01-08T13:24:00Z">
              <w:r>
                <w:t>__</w:t>
              </w:r>
              <w:proofErr w:type="spellStart"/>
              <w:r>
                <w:t>init</w:t>
              </w:r>
              <w:proofErr w:type="spellEnd"/>
              <w:r>
                <w:t>_</w:t>
              </w:r>
              <w:proofErr w:type="gramStart"/>
              <w:r>
                <w:t>_</w:t>
              </w:r>
              <w:r w:rsidRPr="003248B2">
                <w:t>(</w:t>
              </w:r>
              <w:proofErr w:type="gramEnd"/>
              <w:r w:rsidRPr="003248B2">
                <w:t xml:space="preserve">self, port, </w:t>
              </w:r>
              <w:proofErr w:type="spellStart"/>
              <w:r w:rsidRPr="003248B2">
                <w:t>recvQ</w:t>
              </w:r>
              <w:proofErr w:type="spellEnd"/>
              <w:r w:rsidRPr="003248B2">
                <w:t>)</w:t>
              </w:r>
            </w:ins>
          </w:p>
          <w:p w:rsidR="006D3B77" w:rsidRPr="002C1CE6" w:rsidRDefault="006D3B77" w:rsidP="00CB05C3">
            <w:pPr>
              <w:rPr>
                <w:ins w:id="967" w:author="talmid" w:date="2026-01-08T13:24:00Z"/>
                <w:rFonts w:cstheme="minorBidi" w:hint="cs"/>
                <w:lang w:val="en-US"/>
                <w:rPrChange w:id="968" w:author="talmid" w:date="2026-01-08T13:31:00Z">
                  <w:rPr>
                    <w:ins w:id="969" w:author="talmid" w:date="2026-01-08T13:24:00Z"/>
                    <w:rFonts w:hint="cs"/>
                    <w:lang w:val="en-US"/>
                  </w:rPr>
                </w:rPrChange>
              </w:rPr>
            </w:pPr>
          </w:p>
        </w:tc>
        <w:tc>
          <w:tcPr>
            <w:tcW w:w="2765" w:type="dxa"/>
          </w:tcPr>
          <w:p w:rsidR="006D3B77" w:rsidRDefault="006D3B77" w:rsidP="00CB05C3">
            <w:pPr>
              <w:rPr>
                <w:ins w:id="970" w:author="talmid" w:date="2026-01-08T13:24:00Z"/>
              </w:rPr>
            </w:pPr>
            <w:ins w:id="971" w:author="talmid" w:date="2026-01-08T13:24:00Z">
              <w:r>
                <w:rPr>
                  <w:rFonts w:hint="cs"/>
                  <w:rtl/>
                </w:rPr>
                <w:t>מקבל את כל המשתנים שלו</w:t>
              </w:r>
            </w:ins>
          </w:p>
        </w:tc>
        <w:tc>
          <w:tcPr>
            <w:tcW w:w="2766" w:type="dxa"/>
          </w:tcPr>
          <w:p w:rsidR="006D3B77" w:rsidRDefault="006D3B77" w:rsidP="00CB05C3">
            <w:pPr>
              <w:rPr>
                <w:ins w:id="972" w:author="talmid" w:date="2026-01-08T13:24:00Z"/>
              </w:rPr>
            </w:pPr>
            <w:ins w:id="973" w:author="talmid" w:date="2026-01-08T13:24:00Z">
              <w:r>
                <w:rPr>
                  <w:rFonts w:hint="cs"/>
                  <w:rtl/>
                </w:rPr>
                <w:t>שמורים אצלו עכשיו במחלקה</w:t>
              </w:r>
            </w:ins>
          </w:p>
        </w:tc>
      </w:tr>
      <w:tr w:rsidR="006D3B77" w:rsidTr="00CB05C3">
        <w:trPr>
          <w:ins w:id="974" w:author="talmid" w:date="2026-01-08T13:24:00Z"/>
        </w:trPr>
        <w:tc>
          <w:tcPr>
            <w:tcW w:w="2765" w:type="dxa"/>
          </w:tcPr>
          <w:p w:rsidR="006D3B77" w:rsidRPr="003A6FCA" w:rsidRDefault="006D3B77" w:rsidP="00CB05C3">
            <w:pPr>
              <w:rPr>
                <w:ins w:id="975" w:author="talmid" w:date="2026-01-08T13:24:00Z"/>
                <w:lang w:val="en-US"/>
              </w:rPr>
            </w:pPr>
            <w:ins w:id="976" w:author="talmid" w:date="2026-01-08T13:24:00Z">
              <w:r>
                <w:rPr>
                  <w:lang w:val="en-US"/>
                </w:rPr>
                <w:lastRenderedPageBreak/>
                <w:t>_</w:t>
              </w:r>
              <w:proofErr w:type="spellStart"/>
              <w:r>
                <w:rPr>
                  <w:lang w:val="en-US"/>
                </w:rPr>
                <w:t>change_key</w:t>
              </w:r>
              <w:proofErr w:type="spellEnd"/>
              <w:r>
                <w:rPr>
                  <w:lang w:val="en-US"/>
                </w:rPr>
                <w:t>(self)</w:t>
              </w:r>
            </w:ins>
          </w:p>
        </w:tc>
        <w:tc>
          <w:tcPr>
            <w:tcW w:w="2765" w:type="dxa"/>
          </w:tcPr>
          <w:p w:rsidR="006D3B77" w:rsidRDefault="006D3B77" w:rsidP="00CB05C3">
            <w:pPr>
              <w:rPr>
                <w:ins w:id="977" w:author="talmid" w:date="2026-01-08T13:24:00Z"/>
                <w:rFonts w:hint="cs"/>
              </w:rPr>
            </w:pPr>
          </w:p>
        </w:tc>
        <w:tc>
          <w:tcPr>
            <w:tcW w:w="2766" w:type="dxa"/>
          </w:tcPr>
          <w:p w:rsidR="006D3B77" w:rsidRPr="002C1CE6" w:rsidRDefault="006D3B77" w:rsidP="00CB05C3">
            <w:pPr>
              <w:rPr>
                <w:ins w:id="978" w:author="talmid" w:date="2026-01-08T13:24:00Z"/>
                <w:rFonts w:cstheme="minorBidi" w:hint="cs"/>
                <w:rtl/>
                <w:lang w:val="en-GB"/>
                <w:rPrChange w:id="979" w:author="talmid" w:date="2026-01-08T13:29:00Z">
                  <w:rPr>
                    <w:ins w:id="980" w:author="talmid" w:date="2026-01-08T13:24:00Z"/>
                  </w:rPr>
                </w:rPrChange>
              </w:rPr>
            </w:pPr>
            <w:ins w:id="981" w:author="talmid" w:date="2026-01-08T13:24:00Z">
              <w:r>
                <w:rPr>
                  <w:rFonts w:hint="cs"/>
                  <w:rtl/>
                </w:rPr>
                <w:t xml:space="preserve">מקבל את המפתח של התקשורת בין </w:t>
              </w:r>
            </w:ins>
            <w:ins w:id="982" w:author="talmid" w:date="2026-01-08T13:29:00Z">
              <w:r w:rsidR="002C1CE6">
                <w:rPr>
                  <w:rFonts w:cstheme="minorBidi" w:hint="cs"/>
                  <w:rtl/>
                  <w:lang w:val="en-GB"/>
                </w:rPr>
                <w:t>הלקוח עליו</w:t>
              </w:r>
            </w:ins>
          </w:p>
        </w:tc>
      </w:tr>
      <w:tr w:rsidR="006D3B77" w:rsidTr="00CB05C3">
        <w:trPr>
          <w:ins w:id="983" w:author="talmid" w:date="2026-01-08T13:24:00Z"/>
        </w:trPr>
        <w:tc>
          <w:tcPr>
            <w:tcW w:w="2765" w:type="dxa"/>
          </w:tcPr>
          <w:p w:rsidR="006D3B77" w:rsidRDefault="006D3B77" w:rsidP="00CB05C3">
            <w:pPr>
              <w:rPr>
                <w:ins w:id="984" w:author="talmid" w:date="2026-01-08T13:24:00Z"/>
                <w:lang w:val="en-US"/>
              </w:rPr>
            </w:pPr>
            <w:ins w:id="985" w:author="talmid" w:date="2026-01-08T13:24:00Z">
              <w:r>
                <w:rPr>
                  <w:lang w:val="en-US"/>
                </w:rPr>
                <w:t>_</w:t>
              </w:r>
              <w:proofErr w:type="spellStart"/>
              <w:r>
                <w:rPr>
                  <w:lang w:val="en-US"/>
                </w:rPr>
                <w:t>client_</w:t>
              </w:r>
              <w:proofErr w:type="gramStart"/>
              <w:r>
                <w:rPr>
                  <w:lang w:val="en-US"/>
                </w:rPr>
                <w:t>close</w:t>
              </w:r>
              <w:proofErr w:type="spellEnd"/>
              <w:r>
                <w:rPr>
                  <w:lang w:val="en-US"/>
                </w:rPr>
                <w:t>(</w:t>
              </w:r>
              <w:proofErr w:type="gramEnd"/>
              <w:r>
                <w:rPr>
                  <w:lang w:val="en-US"/>
                </w:rPr>
                <w:t>self</w:t>
              </w:r>
            </w:ins>
            <w:ins w:id="986" w:author="talmid" w:date="2026-01-08T13:32:00Z">
              <w:r w:rsidR="002C1CE6">
                <w:rPr>
                  <w:lang w:val="en-US"/>
                </w:rPr>
                <w:t>, socket</w:t>
              </w:r>
            </w:ins>
            <w:ins w:id="987" w:author="talmid" w:date="2026-01-08T13:24:00Z">
              <w:r>
                <w:rPr>
                  <w:lang w:val="en-US"/>
                </w:rPr>
                <w:t>)</w:t>
              </w:r>
            </w:ins>
          </w:p>
        </w:tc>
        <w:tc>
          <w:tcPr>
            <w:tcW w:w="2765" w:type="dxa"/>
          </w:tcPr>
          <w:p w:rsidR="006D3B77" w:rsidRDefault="005C39AE" w:rsidP="00CB05C3">
            <w:pPr>
              <w:rPr>
                <w:ins w:id="988" w:author="talmid" w:date="2026-01-08T13:24:00Z"/>
                <w:rFonts w:hint="cs"/>
              </w:rPr>
            </w:pPr>
            <w:ins w:id="989" w:author="talmid" w:date="2026-01-08T13:35:00Z">
              <w:r>
                <w:rPr>
                  <w:rFonts w:hint="cs"/>
                  <w:rtl/>
                </w:rPr>
                <w:t xml:space="preserve">מקבל </w:t>
              </w:r>
              <w:proofErr w:type="spellStart"/>
              <w:r>
                <w:rPr>
                  <w:rFonts w:hint="cs"/>
                  <w:rtl/>
                </w:rPr>
                <w:t>סוקט</w:t>
              </w:r>
              <w:proofErr w:type="spellEnd"/>
              <w:r>
                <w:rPr>
                  <w:rFonts w:hint="cs"/>
                  <w:rtl/>
                </w:rPr>
                <w:t xml:space="preserve"> של לקוח</w:t>
              </w:r>
            </w:ins>
          </w:p>
        </w:tc>
        <w:tc>
          <w:tcPr>
            <w:tcW w:w="2766" w:type="dxa"/>
          </w:tcPr>
          <w:p w:rsidR="006D3B77" w:rsidRDefault="006D3B77" w:rsidP="00CB05C3">
            <w:pPr>
              <w:rPr>
                <w:ins w:id="990" w:author="talmid" w:date="2026-01-08T13:24:00Z"/>
                <w:rFonts w:hint="cs"/>
                <w:rtl/>
              </w:rPr>
            </w:pPr>
            <w:ins w:id="991" w:author="talmid" w:date="2026-01-08T13:24:00Z">
              <w:r>
                <w:rPr>
                  <w:rFonts w:hint="cs"/>
                  <w:rtl/>
                </w:rPr>
                <w:t xml:space="preserve">סוגר את </w:t>
              </w:r>
            </w:ins>
            <w:ins w:id="992" w:author="talmid" w:date="2026-01-08T13:35:00Z">
              <w:r w:rsidR="005C39AE">
                <w:rPr>
                  <w:rFonts w:hint="cs"/>
                  <w:rtl/>
                </w:rPr>
                <w:t xml:space="preserve">הלקוח </w:t>
              </w:r>
            </w:ins>
          </w:p>
        </w:tc>
      </w:tr>
      <w:tr w:rsidR="006D3B77" w:rsidTr="00CB05C3">
        <w:trPr>
          <w:ins w:id="993" w:author="talmid" w:date="2026-01-08T13:24:00Z"/>
        </w:trPr>
        <w:tc>
          <w:tcPr>
            <w:tcW w:w="2765" w:type="dxa"/>
          </w:tcPr>
          <w:p w:rsidR="006D3B77" w:rsidRDefault="006D3B77" w:rsidP="00CB05C3">
            <w:pPr>
              <w:rPr>
                <w:ins w:id="994" w:author="talmid" w:date="2026-01-08T13:24:00Z"/>
                <w:rFonts w:hint="cs"/>
                <w:rtl/>
                <w:lang w:val="en-US"/>
              </w:rPr>
            </w:pPr>
            <w:proofErr w:type="spellStart"/>
            <w:ins w:id="995" w:author="talmid" w:date="2026-01-08T13:24:00Z">
              <w:r>
                <w:rPr>
                  <w:lang w:val="en-US"/>
                </w:rPr>
                <w:t>send_</w:t>
              </w:r>
              <w:proofErr w:type="gramStart"/>
              <w:r>
                <w:rPr>
                  <w:lang w:val="en-US"/>
                </w:rPr>
                <w:t>msg</w:t>
              </w:r>
              <w:proofErr w:type="spellEnd"/>
              <w:r>
                <w:rPr>
                  <w:lang w:val="en-US"/>
                </w:rPr>
                <w:t>(</w:t>
              </w:r>
              <w:proofErr w:type="gramEnd"/>
              <w:r>
                <w:rPr>
                  <w:lang w:val="en-US"/>
                </w:rPr>
                <w:t>self, msg</w:t>
              </w:r>
            </w:ins>
            <w:ins w:id="996" w:author="talmid" w:date="2026-01-08T13:33:00Z">
              <w:r w:rsidR="002C1CE6">
                <w:rPr>
                  <w:lang w:val="en-US"/>
                </w:rPr>
                <w:t xml:space="preserve">, </w:t>
              </w:r>
              <w:proofErr w:type="spellStart"/>
              <w:r w:rsidR="002C1CE6">
                <w:rPr>
                  <w:lang w:val="en-US"/>
                </w:rPr>
                <w:t>client_ip</w:t>
              </w:r>
            </w:ins>
            <w:proofErr w:type="spellEnd"/>
            <w:ins w:id="997" w:author="talmid" w:date="2026-01-08T13:24:00Z">
              <w:r>
                <w:rPr>
                  <w:lang w:val="en-US"/>
                </w:rPr>
                <w:t>)</w:t>
              </w:r>
            </w:ins>
          </w:p>
        </w:tc>
        <w:tc>
          <w:tcPr>
            <w:tcW w:w="2765" w:type="dxa"/>
          </w:tcPr>
          <w:p w:rsidR="006D3B77" w:rsidRDefault="006D3B77" w:rsidP="00CB05C3">
            <w:pPr>
              <w:rPr>
                <w:ins w:id="998" w:author="talmid" w:date="2026-01-08T13:24:00Z"/>
                <w:rFonts w:hint="cs"/>
              </w:rPr>
            </w:pPr>
            <w:ins w:id="999" w:author="talmid" w:date="2026-01-08T13:24:00Z">
              <w:r>
                <w:rPr>
                  <w:rFonts w:hint="cs"/>
                  <w:rtl/>
                </w:rPr>
                <w:t>מקבל את ההודעה שרוצה לשלוח</w:t>
              </w:r>
            </w:ins>
          </w:p>
        </w:tc>
        <w:tc>
          <w:tcPr>
            <w:tcW w:w="2766" w:type="dxa"/>
          </w:tcPr>
          <w:p w:rsidR="006D3B77" w:rsidRDefault="006D3B77" w:rsidP="00CB05C3">
            <w:pPr>
              <w:rPr>
                <w:ins w:id="1000" w:author="talmid" w:date="2026-01-08T13:24:00Z"/>
                <w:rFonts w:hint="cs"/>
                <w:rtl/>
              </w:rPr>
            </w:pPr>
            <w:ins w:id="1001" w:author="talmid" w:date="2026-01-08T13:24:00Z">
              <w:r>
                <w:rPr>
                  <w:rFonts w:hint="cs"/>
                  <w:rtl/>
                </w:rPr>
                <w:t>שולח את ההודעה ל</w:t>
              </w:r>
            </w:ins>
            <w:ins w:id="1002" w:author="talmid" w:date="2026-01-08T13:35:00Z">
              <w:r w:rsidR="005C39AE">
                <w:rPr>
                  <w:rFonts w:hint="cs"/>
                  <w:rtl/>
                </w:rPr>
                <w:t>לקוח</w:t>
              </w:r>
            </w:ins>
          </w:p>
        </w:tc>
      </w:tr>
      <w:tr w:rsidR="006D3B77" w:rsidTr="00CB05C3">
        <w:trPr>
          <w:ins w:id="1003" w:author="talmid" w:date="2026-01-08T13:24:00Z"/>
        </w:trPr>
        <w:tc>
          <w:tcPr>
            <w:tcW w:w="2765" w:type="dxa"/>
          </w:tcPr>
          <w:p w:rsidR="006D3B77" w:rsidRDefault="006D3B77" w:rsidP="00CB05C3">
            <w:pPr>
              <w:rPr>
                <w:ins w:id="1004" w:author="talmid" w:date="2026-01-08T13:24:00Z"/>
                <w:lang w:val="en-US"/>
              </w:rPr>
            </w:pPr>
            <w:proofErr w:type="spellStart"/>
            <w:ins w:id="1005" w:author="talmid" w:date="2026-01-08T13:24:00Z">
              <w:r>
                <w:rPr>
                  <w:lang w:val="en-US"/>
                </w:rPr>
                <w:t>send_</w:t>
              </w:r>
              <w:proofErr w:type="gramStart"/>
              <w:r>
                <w:rPr>
                  <w:lang w:val="en-US"/>
                </w:rPr>
                <w:t>file</w:t>
              </w:r>
              <w:proofErr w:type="spellEnd"/>
              <w:r>
                <w:t>(</w:t>
              </w:r>
              <w:proofErr w:type="gramEnd"/>
              <w:r>
                <w:rPr>
                  <w:rStyle w:val="hljs-params"/>
                </w:rPr>
                <w:t xml:space="preserve">self, </w:t>
              </w:r>
              <w:proofErr w:type="spellStart"/>
              <w:r>
                <w:rPr>
                  <w:rStyle w:val="hljs-params"/>
                </w:rPr>
                <w:t>file_path</w:t>
              </w:r>
              <w:proofErr w:type="spellEnd"/>
              <w:r>
                <w:rPr>
                  <w:rStyle w:val="hljs-params"/>
                </w:rPr>
                <w:t xml:space="preserve">, </w:t>
              </w:r>
              <w:proofErr w:type="spellStart"/>
              <w:r>
                <w:rPr>
                  <w:rStyle w:val="hljs-params"/>
                </w:rPr>
                <w:t>chunk_size</w:t>
              </w:r>
            </w:ins>
            <w:proofErr w:type="spellEnd"/>
            <w:ins w:id="1006" w:author="talmid" w:date="2026-01-08T13:32:00Z">
              <w:r w:rsidR="002C1CE6">
                <w:rPr>
                  <w:rStyle w:val="hljs-params"/>
                </w:rPr>
                <w:t xml:space="preserve">, </w:t>
              </w:r>
              <w:proofErr w:type="spellStart"/>
              <w:r w:rsidR="002C1CE6">
                <w:rPr>
                  <w:rStyle w:val="hljs-params"/>
                </w:rPr>
                <w:t>client_ip</w:t>
              </w:r>
            </w:ins>
            <w:proofErr w:type="spellEnd"/>
            <w:ins w:id="1007" w:author="talmid" w:date="2026-01-08T13:24:00Z">
              <w:r>
                <w:t>)</w:t>
              </w:r>
            </w:ins>
          </w:p>
        </w:tc>
        <w:tc>
          <w:tcPr>
            <w:tcW w:w="2765" w:type="dxa"/>
          </w:tcPr>
          <w:p w:rsidR="006D3B77" w:rsidRPr="003A6FCA" w:rsidRDefault="006D3B77" w:rsidP="00CB05C3">
            <w:pPr>
              <w:rPr>
                <w:ins w:id="1008" w:author="talmid" w:date="2026-01-08T13:24:00Z"/>
                <w:rFonts w:hint="cs"/>
                <w:lang w:val="en-US"/>
              </w:rPr>
            </w:pPr>
            <w:ins w:id="1009" w:author="talmid" w:date="2026-01-08T13:24:00Z">
              <w:r>
                <w:rPr>
                  <w:rFonts w:hint="cs"/>
                  <w:rtl/>
                  <w:lang w:val="en-US"/>
                </w:rPr>
                <w:t>מקבל את הקובץ שרוצה לשלוח</w:t>
              </w:r>
            </w:ins>
          </w:p>
        </w:tc>
        <w:tc>
          <w:tcPr>
            <w:tcW w:w="2766" w:type="dxa"/>
          </w:tcPr>
          <w:p w:rsidR="006D3B77" w:rsidRDefault="006D3B77" w:rsidP="00CB05C3">
            <w:pPr>
              <w:rPr>
                <w:ins w:id="1010" w:author="talmid" w:date="2026-01-08T13:24:00Z"/>
                <w:rFonts w:hint="cs"/>
                <w:rtl/>
              </w:rPr>
            </w:pPr>
            <w:ins w:id="1011" w:author="talmid" w:date="2026-01-08T13:24:00Z">
              <w:r>
                <w:rPr>
                  <w:rFonts w:hint="cs"/>
                  <w:rtl/>
                </w:rPr>
                <w:t xml:space="preserve">שולח את הקובץ </w:t>
              </w:r>
            </w:ins>
            <w:ins w:id="1012" w:author="talmid" w:date="2026-01-08T13:35:00Z">
              <w:r w:rsidR="005C39AE">
                <w:rPr>
                  <w:rFonts w:hint="cs"/>
                  <w:rtl/>
                </w:rPr>
                <w:t>ללקוח</w:t>
              </w:r>
            </w:ins>
          </w:p>
        </w:tc>
      </w:tr>
      <w:tr w:rsidR="002C1CE6" w:rsidTr="00CB05C3">
        <w:trPr>
          <w:ins w:id="1013" w:author="talmid" w:date="2026-01-08T13:33:00Z"/>
        </w:trPr>
        <w:tc>
          <w:tcPr>
            <w:tcW w:w="2765" w:type="dxa"/>
          </w:tcPr>
          <w:p w:rsidR="002C1CE6" w:rsidRPr="002C1CE6" w:rsidRDefault="002C1CE6" w:rsidP="002C1CE6">
            <w:pPr>
              <w:pStyle w:val="HTML"/>
              <w:rPr>
                <w:ins w:id="1014" w:author="talmid" w:date="2026-01-08T13:34:00Z"/>
                <w:rFonts w:asciiTheme="minorHAnsi" w:hAnsiTheme="minorHAnsi"/>
                <w:sz w:val="22"/>
                <w:szCs w:val="22"/>
                <w:rPrChange w:id="1015" w:author="talmid" w:date="2026-01-08T13:34:00Z">
                  <w:rPr>
                    <w:ins w:id="1016" w:author="talmid" w:date="2026-01-08T13:34:00Z"/>
                    <w:color w:val="56A8F5"/>
                  </w:rPr>
                </w:rPrChange>
              </w:rPr>
            </w:pPr>
            <w:proofErr w:type="spellStart"/>
            <w:ins w:id="1017" w:author="talmid" w:date="2026-01-08T13:34:00Z">
              <w:r w:rsidRPr="002C1CE6">
                <w:rPr>
                  <w:rFonts w:asciiTheme="minorHAnsi" w:hAnsiTheme="minorHAnsi"/>
                  <w:sz w:val="22"/>
                  <w:szCs w:val="22"/>
                  <w:rPrChange w:id="1018" w:author="talmid" w:date="2026-01-08T13:34:00Z">
                    <w:rPr>
                      <w:color w:val="56A8F5"/>
                    </w:rPr>
                  </w:rPrChange>
                </w:rPr>
                <w:t>get_socket_by_</w:t>
              </w:r>
              <w:proofErr w:type="gramStart"/>
              <w:r w:rsidRPr="002C1CE6">
                <w:rPr>
                  <w:rFonts w:asciiTheme="minorHAnsi" w:hAnsiTheme="minorHAnsi"/>
                  <w:sz w:val="22"/>
                  <w:szCs w:val="22"/>
                  <w:rPrChange w:id="1019" w:author="talmid" w:date="2026-01-08T13:34:00Z">
                    <w:rPr>
                      <w:color w:val="56A8F5"/>
                    </w:rPr>
                  </w:rPrChange>
                </w:rPr>
                <w:t>ip</w:t>
              </w:r>
              <w:proofErr w:type="spellEnd"/>
              <w:r w:rsidRPr="002C1CE6">
                <w:rPr>
                  <w:rFonts w:asciiTheme="minorHAnsi" w:hAnsiTheme="minorHAnsi"/>
                  <w:sz w:val="22"/>
                  <w:szCs w:val="22"/>
                  <w:rPrChange w:id="1020" w:author="talmid" w:date="2026-01-08T13:34:00Z">
                    <w:rPr>
                      <w:color w:val="56A8F5"/>
                    </w:rPr>
                  </w:rPrChange>
                </w:rPr>
                <w:t>(</w:t>
              </w:r>
              <w:proofErr w:type="gramEnd"/>
              <w:r w:rsidRPr="002C1CE6">
                <w:rPr>
                  <w:rFonts w:asciiTheme="minorHAnsi" w:hAnsiTheme="minorHAnsi"/>
                  <w:sz w:val="22"/>
                  <w:szCs w:val="22"/>
                  <w:rPrChange w:id="1021" w:author="talmid" w:date="2026-01-08T13:34:00Z">
                    <w:rPr>
                      <w:color w:val="56A8F5"/>
                    </w:rPr>
                  </w:rPrChange>
                </w:rPr>
                <w:t xml:space="preserve">self, </w:t>
              </w:r>
              <w:proofErr w:type="spellStart"/>
              <w:r w:rsidRPr="002C1CE6">
                <w:rPr>
                  <w:rFonts w:asciiTheme="minorHAnsi" w:hAnsiTheme="minorHAnsi"/>
                  <w:sz w:val="22"/>
                  <w:szCs w:val="22"/>
                  <w:rPrChange w:id="1022" w:author="talmid" w:date="2026-01-08T13:34:00Z">
                    <w:rPr>
                      <w:color w:val="56A8F5"/>
                    </w:rPr>
                  </w:rPrChange>
                </w:rPr>
                <w:t>client_ip</w:t>
              </w:r>
              <w:proofErr w:type="spellEnd"/>
              <w:r w:rsidRPr="002C1CE6">
                <w:rPr>
                  <w:rFonts w:asciiTheme="minorHAnsi" w:hAnsiTheme="minorHAnsi"/>
                  <w:sz w:val="22"/>
                  <w:szCs w:val="22"/>
                  <w:rPrChange w:id="1023" w:author="talmid" w:date="2026-01-08T13:34:00Z">
                    <w:rPr>
                      <w:color w:val="56A8F5"/>
                    </w:rPr>
                  </w:rPrChange>
                </w:rPr>
                <w:t>)</w:t>
              </w:r>
            </w:ins>
          </w:p>
          <w:p w:rsidR="002C1CE6" w:rsidRPr="002C1CE6" w:rsidRDefault="002C1CE6" w:rsidP="00CB05C3">
            <w:pPr>
              <w:rPr>
                <w:ins w:id="1024" w:author="talmid" w:date="2026-01-08T13:33:00Z"/>
                <w:lang w:val="en-US"/>
                <w:rPrChange w:id="1025" w:author="talmid" w:date="2026-01-08T13:34:00Z">
                  <w:rPr>
                    <w:ins w:id="1026" w:author="talmid" w:date="2026-01-08T13:33:00Z"/>
                    <w:lang w:val="en-US"/>
                  </w:rPr>
                </w:rPrChange>
              </w:rPr>
            </w:pPr>
          </w:p>
        </w:tc>
        <w:tc>
          <w:tcPr>
            <w:tcW w:w="2765" w:type="dxa"/>
          </w:tcPr>
          <w:p w:rsidR="002C1CE6" w:rsidRDefault="005C39AE" w:rsidP="00CB05C3">
            <w:pPr>
              <w:rPr>
                <w:ins w:id="1027" w:author="talmid" w:date="2026-01-08T13:33:00Z"/>
                <w:rFonts w:hint="cs"/>
                <w:rtl/>
                <w:lang w:val="en-US"/>
              </w:rPr>
            </w:pPr>
            <w:ins w:id="1028" w:author="talmid" w:date="2026-01-08T13:35:00Z">
              <w:r>
                <w:rPr>
                  <w:rFonts w:hint="cs"/>
                  <w:rtl/>
                  <w:lang w:val="en-US"/>
                </w:rPr>
                <w:t xml:space="preserve">מקבל </w:t>
              </w:r>
              <w:r>
                <w:rPr>
                  <w:rFonts w:hint="cs"/>
                  <w:lang w:val="en-US"/>
                </w:rPr>
                <w:t>IP</w:t>
              </w:r>
            </w:ins>
          </w:p>
        </w:tc>
        <w:tc>
          <w:tcPr>
            <w:tcW w:w="2766" w:type="dxa"/>
          </w:tcPr>
          <w:p w:rsidR="002C1CE6" w:rsidRDefault="005C39AE" w:rsidP="00CB05C3">
            <w:pPr>
              <w:rPr>
                <w:ins w:id="1029" w:author="talmid" w:date="2026-01-08T13:33:00Z"/>
                <w:rFonts w:hint="cs"/>
                <w:rtl/>
              </w:rPr>
            </w:pPr>
            <w:ins w:id="1030" w:author="talmid" w:date="2026-01-08T13:35:00Z">
              <w:r>
                <w:rPr>
                  <w:rFonts w:hint="cs"/>
                  <w:rtl/>
                </w:rPr>
                <w:t xml:space="preserve">מחזיר את </w:t>
              </w:r>
            </w:ins>
            <w:proofErr w:type="spellStart"/>
            <w:ins w:id="1031" w:author="talmid" w:date="2026-01-08T13:36:00Z">
              <w:r>
                <w:rPr>
                  <w:rFonts w:hint="cs"/>
                  <w:rtl/>
                </w:rPr>
                <w:t>הסוקט</w:t>
              </w:r>
              <w:proofErr w:type="spellEnd"/>
              <w:r>
                <w:rPr>
                  <w:rFonts w:hint="cs"/>
                  <w:rtl/>
                </w:rPr>
                <w:t xml:space="preserve"> של הלקוח</w:t>
              </w:r>
            </w:ins>
          </w:p>
        </w:tc>
      </w:tr>
      <w:tr w:rsidR="002C1CE6" w:rsidTr="00CB05C3">
        <w:trPr>
          <w:ins w:id="1032" w:author="talmid" w:date="2026-01-08T13:33:00Z"/>
        </w:trPr>
        <w:tc>
          <w:tcPr>
            <w:tcW w:w="2765" w:type="dxa"/>
          </w:tcPr>
          <w:p w:rsidR="002C1CE6" w:rsidRPr="002C1CE6" w:rsidRDefault="002C1CE6" w:rsidP="002C1CE6">
            <w:pPr>
              <w:pStyle w:val="HTML"/>
              <w:rPr>
                <w:ins w:id="1033" w:author="talmid" w:date="2026-01-08T13:34:00Z"/>
                <w:rFonts w:asciiTheme="minorHAnsi" w:hAnsiTheme="minorHAnsi"/>
                <w:sz w:val="22"/>
                <w:szCs w:val="22"/>
                <w:rPrChange w:id="1034" w:author="talmid" w:date="2026-01-08T13:34:00Z">
                  <w:rPr>
                    <w:ins w:id="1035" w:author="talmid" w:date="2026-01-08T13:34:00Z"/>
                    <w:color w:val="56A8F5"/>
                  </w:rPr>
                </w:rPrChange>
              </w:rPr>
            </w:pPr>
            <w:proofErr w:type="spellStart"/>
            <w:ins w:id="1036" w:author="talmid" w:date="2026-01-08T13:34:00Z">
              <w:r w:rsidRPr="002C1CE6">
                <w:rPr>
                  <w:rFonts w:asciiTheme="minorHAnsi" w:hAnsiTheme="minorHAnsi"/>
                  <w:sz w:val="22"/>
                  <w:szCs w:val="22"/>
                  <w:rPrChange w:id="1037" w:author="talmid" w:date="2026-01-08T13:34:00Z">
                    <w:rPr>
                      <w:color w:val="56A8F5"/>
                    </w:rPr>
                  </w:rPrChange>
                </w:rPr>
                <w:t>get_socket_by_</w:t>
              </w:r>
              <w:proofErr w:type="gramStart"/>
              <w:r w:rsidRPr="002C1CE6">
                <w:rPr>
                  <w:rFonts w:asciiTheme="minorHAnsi" w:hAnsiTheme="minorHAnsi"/>
                  <w:sz w:val="22"/>
                  <w:szCs w:val="22"/>
                  <w:rPrChange w:id="1038" w:author="talmid" w:date="2026-01-08T13:34:00Z">
                    <w:rPr>
                      <w:color w:val="56A8F5"/>
                    </w:rPr>
                  </w:rPrChange>
                </w:rPr>
                <w:t>ip</w:t>
              </w:r>
              <w:proofErr w:type="spellEnd"/>
              <w:r w:rsidRPr="002C1CE6">
                <w:rPr>
                  <w:rFonts w:asciiTheme="minorHAnsi" w:hAnsiTheme="minorHAnsi"/>
                  <w:sz w:val="22"/>
                  <w:szCs w:val="22"/>
                  <w:rPrChange w:id="1039" w:author="talmid" w:date="2026-01-08T13:34:00Z">
                    <w:rPr>
                      <w:color w:val="56A8F5"/>
                    </w:rPr>
                  </w:rPrChange>
                </w:rPr>
                <w:t>(</w:t>
              </w:r>
              <w:proofErr w:type="gramEnd"/>
              <w:r w:rsidRPr="002C1CE6">
                <w:rPr>
                  <w:rFonts w:asciiTheme="minorHAnsi" w:hAnsiTheme="minorHAnsi"/>
                  <w:sz w:val="22"/>
                  <w:szCs w:val="22"/>
                  <w:rPrChange w:id="1040" w:author="talmid" w:date="2026-01-08T13:34:00Z">
                    <w:rPr>
                      <w:color w:val="56A8F5"/>
                    </w:rPr>
                  </w:rPrChange>
                </w:rPr>
                <w:t xml:space="preserve">self, </w:t>
              </w:r>
              <w:proofErr w:type="spellStart"/>
              <w:r w:rsidRPr="002C1CE6">
                <w:rPr>
                  <w:rFonts w:asciiTheme="minorHAnsi" w:hAnsiTheme="minorHAnsi"/>
                  <w:sz w:val="22"/>
                  <w:szCs w:val="22"/>
                  <w:rPrChange w:id="1041" w:author="talmid" w:date="2026-01-08T13:34:00Z">
                    <w:rPr>
                      <w:color w:val="56A8F5"/>
                    </w:rPr>
                  </w:rPrChange>
                </w:rPr>
                <w:t>client_ip</w:t>
              </w:r>
              <w:proofErr w:type="spellEnd"/>
              <w:r w:rsidRPr="002C1CE6">
                <w:rPr>
                  <w:rFonts w:asciiTheme="minorHAnsi" w:hAnsiTheme="minorHAnsi"/>
                  <w:sz w:val="22"/>
                  <w:szCs w:val="22"/>
                  <w:rPrChange w:id="1042" w:author="talmid" w:date="2026-01-08T13:34:00Z">
                    <w:rPr>
                      <w:color w:val="56A8F5"/>
                    </w:rPr>
                  </w:rPrChange>
                </w:rPr>
                <w:t>)</w:t>
              </w:r>
            </w:ins>
          </w:p>
          <w:p w:rsidR="002C1CE6" w:rsidRPr="002C1CE6" w:rsidRDefault="002C1CE6" w:rsidP="00CB05C3">
            <w:pPr>
              <w:rPr>
                <w:ins w:id="1043" w:author="talmid" w:date="2026-01-08T13:33:00Z"/>
                <w:rFonts w:cstheme="minorBidi" w:hint="cs"/>
                <w:lang w:val="en-US"/>
                <w:rPrChange w:id="1044" w:author="talmid" w:date="2026-01-08T13:34:00Z">
                  <w:rPr>
                    <w:ins w:id="1045" w:author="talmid" w:date="2026-01-08T13:33:00Z"/>
                    <w:lang w:val="en-US"/>
                  </w:rPr>
                </w:rPrChange>
              </w:rPr>
            </w:pPr>
          </w:p>
        </w:tc>
        <w:tc>
          <w:tcPr>
            <w:tcW w:w="2765" w:type="dxa"/>
          </w:tcPr>
          <w:p w:rsidR="002C1CE6" w:rsidRPr="002C1CE6" w:rsidRDefault="005C39AE" w:rsidP="00CB05C3">
            <w:pPr>
              <w:rPr>
                <w:ins w:id="1046" w:author="talmid" w:date="2026-01-08T13:33:00Z"/>
                <w:rFonts w:cstheme="minorBidi" w:hint="cs"/>
                <w:rtl/>
                <w:lang w:val="en-US"/>
                <w:rPrChange w:id="1047" w:author="talmid" w:date="2026-01-08T13:34:00Z">
                  <w:rPr>
                    <w:ins w:id="1048" w:author="talmid" w:date="2026-01-08T13:33:00Z"/>
                    <w:rFonts w:hint="cs"/>
                    <w:rtl/>
                    <w:lang w:val="en-US"/>
                  </w:rPr>
                </w:rPrChange>
              </w:rPr>
            </w:pPr>
            <w:ins w:id="1049" w:author="talmid" w:date="2026-01-08T13:36:00Z">
              <w:r>
                <w:rPr>
                  <w:rFonts w:cstheme="minorBidi" w:hint="cs"/>
                  <w:rtl/>
                  <w:lang w:val="en-US"/>
                </w:rPr>
                <w:t xml:space="preserve">מקבל </w:t>
              </w:r>
              <w:r>
                <w:rPr>
                  <w:rFonts w:cstheme="minorBidi" w:hint="cs"/>
                  <w:lang w:val="en-US"/>
                </w:rPr>
                <w:t>IP</w:t>
              </w:r>
              <w:r>
                <w:rPr>
                  <w:rFonts w:cstheme="minorBidi" w:hint="cs"/>
                  <w:rtl/>
                  <w:lang w:val="en-US"/>
                </w:rPr>
                <w:t xml:space="preserve"> של לקוח</w:t>
              </w:r>
            </w:ins>
          </w:p>
        </w:tc>
        <w:tc>
          <w:tcPr>
            <w:tcW w:w="2766" w:type="dxa"/>
          </w:tcPr>
          <w:p w:rsidR="002C1CE6" w:rsidRDefault="005C39AE" w:rsidP="00CB05C3">
            <w:pPr>
              <w:rPr>
                <w:ins w:id="1050" w:author="talmid" w:date="2026-01-08T13:33:00Z"/>
                <w:rFonts w:hint="cs"/>
                <w:rtl/>
              </w:rPr>
            </w:pPr>
            <w:ins w:id="1051" w:author="talmid" w:date="2026-01-08T13:36:00Z">
              <w:r>
                <w:rPr>
                  <w:rFonts w:hint="cs"/>
                  <w:rtl/>
                </w:rPr>
                <w:t xml:space="preserve">מחזיר את </w:t>
              </w:r>
              <w:proofErr w:type="spellStart"/>
              <w:r>
                <w:rPr>
                  <w:rFonts w:hint="cs"/>
                  <w:rtl/>
                </w:rPr>
                <w:t>הסוקט</w:t>
              </w:r>
              <w:proofErr w:type="spellEnd"/>
              <w:r>
                <w:rPr>
                  <w:rFonts w:hint="cs"/>
                  <w:rtl/>
                </w:rPr>
                <w:t xml:space="preserve"> של הלקוח</w:t>
              </w:r>
            </w:ins>
          </w:p>
        </w:tc>
      </w:tr>
    </w:tbl>
    <w:p w:rsidR="006D3B77" w:rsidRDefault="006D3B77" w:rsidP="006D3B77">
      <w:pPr>
        <w:pBdr>
          <w:top w:val="nil"/>
          <w:left w:val="nil"/>
          <w:bottom w:val="nil"/>
          <w:right w:val="nil"/>
          <w:between w:val="nil"/>
        </w:pBdr>
        <w:spacing w:after="0"/>
        <w:jc w:val="both"/>
        <w:rPr>
          <w:ins w:id="1052" w:author="talmid" w:date="2026-01-08T13:39:00Z"/>
          <w:rFonts w:cstheme="minorBidi"/>
          <w:b/>
          <w:bCs/>
          <w:rtl/>
        </w:rPr>
      </w:pPr>
    </w:p>
    <w:p w:rsidR="005C39AE" w:rsidRDefault="005C39AE" w:rsidP="005C39AE">
      <w:pPr>
        <w:pStyle w:val="aa"/>
        <w:numPr>
          <w:ilvl w:val="0"/>
          <w:numId w:val="22"/>
        </w:numPr>
        <w:pBdr>
          <w:top w:val="nil"/>
          <w:left w:val="nil"/>
          <w:bottom w:val="nil"/>
          <w:right w:val="nil"/>
          <w:between w:val="nil"/>
        </w:pBdr>
        <w:spacing w:after="0"/>
        <w:jc w:val="both"/>
        <w:rPr>
          <w:ins w:id="1053" w:author="talmid" w:date="2026-01-08T13:39:00Z"/>
          <w:rFonts w:cstheme="minorBidi"/>
        </w:rPr>
      </w:pPr>
      <w:ins w:id="1054" w:author="talmid" w:date="2026-01-08T13:39:00Z">
        <w:r>
          <w:rPr>
            <w:rFonts w:cstheme="minorBidi" w:hint="cs"/>
            <w:rtl/>
          </w:rPr>
          <w:t>לוגיקה:</w:t>
        </w:r>
      </w:ins>
    </w:p>
    <w:tbl>
      <w:tblPr>
        <w:bidiVisual/>
        <w:tblW w:w="8296"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Change w:id="1055">
          <w:tblGrid>
            <w:gridCol w:w="2765"/>
            <w:gridCol w:w="2765"/>
            <w:gridCol w:w="2766"/>
          </w:tblGrid>
        </w:tblGridChange>
      </w:tblGrid>
      <w:tr w:rsidR="00CB05C3" w:rsidRPr="00BF6F00" w:rsidTr="00CB05C3">
        <w:trPr>
          <w:tblHeader/>
          <w:ins w:id="1056" w:author="talmid" w:date="2026-01-08T13:40:00Z"/>
        </w:trPr>
        <w:tc>
          <w:tcPr>
            <w:tcW w:w="8296" w:type="dxa"/>
            <w:gridSpan w:val="3"/>
            <w:shd w:val="clear" w:color="auto" w:fill="FFE599" w:themeFill="accent4" w:themeFillTint="66"/>
          </w:tcPr>
          <w:p w:rsidR="00CB05C3" w:rsidRPr="00BF6F00" w:rsidRDefault="00CB05C3" w:rsidP="00CB05C3">
            <w:pPr>
              <w:tabs>
                <w:tab w:val="left" w:pos="2860"/>
                <w:tab w:val="center" w:pos="4040"/>
              </w:tabs>
              <w:rPr>
                <w:ins w:id="1057" w:author="talmid" w:date="2026-01-08T13:40:00Z"/>
                <w:lang w:val="en-US"/>
              </w:rPr>
            </w:pPr>
            <w:ins w:id="1058" w:author="talmid" w:date="2026-01-08T13:40:00Z">
              <w:r>
                <w:rPr>
                  <w:lang w:val="en-US"/>
                </w:rPr>
                <w:tab/>
              </w:r>
              <w:r>
                <w:rPr>
                  <w:lang w:val="en-US"/>
                </w:rPr>
                <w:tab/>
              </w:r>
              <w:proofErr w:type="spellStart"/>
              <w:r>
                <w:rPr>
                  <w:lang w:val="en-US"/>
                </w:rPr>
                <w:t>Client_logic</w:t>
              </w:r>
              <w:proofErr w:type="spellEnd"/>
            </w:ins>
          </w:p>
        </w:tc>
      </w:tr>
      <w:tr w:rsidR="00CB05C3" w:rsidRPr="003A6FCA" w:rsidTr="00CB05C3">
        <w:trPr>
          <w:ins w:id="1059" w:author="talmid" w:date="2026-01-08T13:40:00Z"/>
        </w:trPr>
        <w:tc>
          <w:tcPr>
            <w:tcW w:w="8296" w:type="dxa"/>
            <w:gridSpan w:val="3"/>
          </w:tcPr>
          <w:p w:rsidR="00CB05C3" w:rsidRPr="003A6FCA" w:rsidRDefault="00CB05C3" w:rsidP="00CB05C3">
            <w:pPr>
              <w:rPr>
                <w:ins w:id="1060" w:author="talmid" w:date="2026-01-08T13:40:00Z"/>
                <w:rFonts w:hint="cs"/>
                <w:rtl/>
                <w:lang w:val="en-US"/>
              </w:rPr>
            </w:pPr>
            <w:ins w:id="1061" w:author="talmid" w:date="2026-01-08T13:40:00Z">
              <w:r>
                <w:rPr>
                  <w:rFonts w:hint="cs"/>
                  <w:rtl/>
                  <w:lang w:val="en-US"/>
                </w:rPr>
                <w:t xml:space="preserve">משמש ללוגיקה של </w:t>
              </w:r>
            </w:ins>
            <w:ins w:id="1062" w:author="talmid" w:date="2026-01-08T13:45:00Z">
              <w:r w:rsidR="009304EC">
                <w:rPr>
                  <w:rFonts w:hint="cs"/>
                  <w:rtl/>
                  <w:lang w:val="en-US"/>
                </w:rPr>
                <w:t>השרת,</w:t>
              </w:r>
            </w:ins>
            <w:ins w:id="1063" w:author="talmid" w:date="2026-01-08T13:40:00Z">
              <w:r>
                <w:rPr>
                  <w:rFonts w:hint="cs"/>
                  <w:rtl/>
                  <w:lang w:val="en-US"/>
                </w:rPr>
                <w:t xml:space="preserve"> כל הפעולות שיקרו בפועל יהיו כאן</w:t>
              </w:r>
            </w:ins>
          </w:p>
        </w:tc>
      </w:tr>
      <w:tr w:rsidR="00CB05C3" w:rsidRPr="003A6FCA" w:rsidTr="00CB05C3">
        <w:trPr>
          <w:ins w:id="1064" w:author="talmid" w:date="2026-01-08T13:40:00Z"/>
        </w:trPr>
        <w:tc>
          <w:tcPr>
            <w:tcW w:w="2765" w:type="dxa"/>
            <w:shd w:val="clear" w:color="auto" w:fill="FFE599" w:themeFill="accent4" w:themeFillTint="66"/>
          </w:tcPr>
          <w:p w:rsidR="00CB05C3" w:rsidRPr="003A6FCA" w:rsidRDefault="00CB05C3" w:rsidP="00CB05C3">
            <w:pPr>
              <w:rPr>
                <w:ins w:id="1065" w:author="talmid" w:date="2026-01-08T13:40:00Z"/>
                <w:b/>
                <w:bCs/>
              </w:rPr>
            </w:pPr>
            <w:ins w:id="1066" w:author="talmid" w:date="2026-01-08T13:40:00Z">
              <w:r w:rsidRPr="003A6FCA">
                <w:rPr>
                  <w:b/>
                  <w:bCs/>
                  <w:rtl/>
                </w:rPr>
                <w:t>שם משתנה</w:t>
              </w:r>
            </w:ins>
          </w:p>
        </w:tc>
        <w:tc>
          <w:tcPr>
            <w:tcW w:w="5531" w:type="dxa"/>
            <w:gridSpan w:val="2"/>
            <w:shd w:val="clear" w:color="auto" w:fill="FFE599" w:themeFill="accent4" w:themeFillTint="66"/>
          </w:tcPr>
          <w:p w:rsidR="00CB05C3" w:rsidRPr="003A6FCA" w:rsidRDefault="00CB05C3" w:rsidP="00CB05C3">
            <w:pPr>
              <w:rPr>
                <w:ins w:id="1067" w:author="talmid" w:date="2026-01-08T13:40:00Z"/>
                <w:rFonts w:cstheme="minorBidi" w:hint="cs"/>
                <w:b/>
                <w:bCs/>
                <w:rtl/>
              </w:rPr>
            </w:pPr>
            <w:ins w:id="1068" w:author="talmid" w:date="2026-01-08T13:40:00Z">
              <w:r w:rsidRPr="003A6FCA">
                <w:rPr>
                  <w:b/>
                  <w:bCs/>
                  <w:rtl/>
                </w:rPr>
                <w:t>תפקיד</w:t>
              </w:r>
            </w:ins>
          </w:p>
        </w:tc>
      </w:tr>
      <w:tr w:rsidR="00CB05C3" w:rsidTr="00CB05C3">
        <w:trPr>
          <w:ins w:id="1069" w:author="talmid" w:date="2026-01-08T13:40:00Z"/>
        </w:trPr>
        <w:tc>
          <w:tcPr>
            <w:tcW w:w="2765" w:type="dxa"/>
          </w:tcPr>
          <w:p w:rsidR="00CB05C3" w:rsidRPr="003A6FCA" w:rsidRDefault="00CB05C3" w:rsidP="00CB05C3">
            <w:pPr>
              <w:rPr>
                <w:ins w:id="1070" w:author="talmid" w:date="2026-01-08T13:40:00Z"/>
                <w:rFonts w:hint="cs"/>
                <w:rtl/>
                <w:lang w:val="en-US"/>
              </w:rPr>
            </w:pPr>
            <w:proofErr w:type="spellStart"/>
            <w:ins w:id="1071" w:author="talmid" w:date="2026-01-08T13:42:00Z">
              <w:r>
                <w:rPr>
                  <w:lang w:val="en-US"/>
                </w:rPr>
                <w:t>server</w:t>
              </w:r>
            </w:ins>
            <w:ins w:id="1072" w:author="talmid" w:date="2026-01-08T13:40:00Z">
              <w:r>
                <w:rPr>
                  <w:lang w:val="en-US"/>
                </w:rPr>
                <w:t>_com</w:t>
              </w:r>
              <w:proofErr w:type="spellEnd"/>
            </w:ins>
          </w:p>
        </w:tc>
        <w:tc>
          <w:tcPr>
            <w:tcW w:w="5531" w:type="dxa"/>
            <w:gridSpan w:val="2"/>
          </w:tcPr>
          <w:p w:rsidR="00CB05C3" w:rsidRDefault="00CB05C3" w:rsidP="00CB05C3">
            <w:pPr>
              <w:rPr>
                <w:ins w:id="1073" w:author="talmid" w:date="2026-01-08T13:40:00Z"/>
              </w:rPr>
            </w:pPr>
            <w:ins w:id="1074" w:author="talmid" w:date="2026-01-08T13:40:00Z">
              <w:r>
                <w:rPr>
                  <w:rFonts w:hint="cs"/>
                  <w:rtl/>
                </w:rPr>
                <w:t xml:space="preserve">עצם של התקשורת של </w:t>
              </w:r>
            </w:ins>
            <w:ins w:id="1075" w:author="talmid" w:date="2026-01-08T13:45:00Z">
              <w:r w:rsidR="009304EC">
                <w:rPr>
                  <w:rFonts w:hint="cs"/>
                  <w:rtl/>
                </w:rPr>
                <w:t>השרת</w:t>
              </w:r>
            </w:ins>
          </w:p>
        </w:tc>
      </w:tr>
      <w:tr w:rsidR="00CB05C3" w:rsidRPr="003A6FCA" w:rsidTr="00CB05C3">
        <w:trPr>
          <w:ins w:id="1076" w:author="talmid" w:date="2026-01-08T13:40:00Z"/>
        </w:trPr>
        <w:tc>
          <w:tcPr>
            <w:tcW w:w="2765" w:type="dxa"/>
          </w:tcPr>
          <w:p w:rsidR="00CB05C3" w:rsidRPr="003A6FCA" w:rsidRDefault="009304EC" w:rsidP="00CB05C3">
            <w:pPr>
              <w:rPr>
                <w:ins w:id="1077" w:author="talmid" w:date="2026-01-08T13:40:00Z"/>
                <w:lang w:val="en-US"/>
              </w:rPr>
            </w:pPr>
            <w:proofErr w:type="spellStart"/>
            <w:ins w:id="1078" w:author="talmid" w:date="2026-01-08T13:45:00Z">
              <w:r>
                <w:rPr>
                  <w:lang w:val="en-US"/>
                </w:rPr>
                <w:t>recvQ</w:t>
              </w:r>
            </w:ins>
            <w:proofErr w:type="spellEnd"/>
          </w:p>
        </w:tc>
        <w:tc>
          <w:tcPr>
            <w:tcW w:w="5531" w:type="dxa"/>
            <w:gridSpan w:val="2"/>
          </w:tcPr>
          <w:p w:rsidR="00CB05C3" w:rsidRPr="003A6FCA" w:rsidRDefault="00CB05C3" w:rsidP="00CB05C3">
            <w:pPr>
              <w:rPr>
                <w:ins w:id="1079" w:author="talmid" w:date="2026-01-08T13:40:00Z"/>
                <w:rFonts w:cstheme="minorBidi" w:hint="cs"/>
                <w:rtl/>
              </w:rPr>
            </w:pPr>
            <w:ins w:id="1080" w:author="talmid" w:date="2026-01-08T13:40:00Z">
              <w:r>
                <w:rPr>
                  <w:rFonts w:hint="cs"/>
                  <w:rtl/>
                </w:rPr>
                <w:t>תור שדרכו מגיע ההודעות מהתקשורת ללוגיקה</w:t>
              </w:r>
            </w:ins>
          </w:p>
        </w:tc>
      </w:tr>
      <w:tr w:rsidR="00CB05C3" w:rsidRPr="003A6FCA" w:rsidTr="00CB05C3">
        <w:trPr>
          <w:ins w:id="1081" w:author="talmid" w:date="2026-01-08T13:42:00Z"/>
        </w:trPr>
        <w:tc>
          <w:tcPr>
            <w:tcW w:w="2765" w:type="dxa"/>
          </w:tcPr>
          <w:p w:rsidR="00CB05C3" w:rsidRPr="00CB05C3" w:rsidRDefault="00CB05C3" w:rsidP="00CB05C3">
            <w:pPr>
              <w:rPr>
                <w:ins w:id="1082" w:author="talmid" w:date="2026-01-08T13:42:00Z"/>
                <w:rFonts w:cstheme="minorBidi"/>
                <w:lang w:val="en-GB"/>
                <w:rPrChange w:id="1083" w:author="talmid" w:date="2026-01-08T13:43:00Z">
                  <w:rPr>
                    <w:ins w:id="1084" w:author="talmid" w:date="2026-01-08T13:42:00Z"/>
                    <w:lang w:val="en-US"/>
                  </w:rPr>
                </w:rPrChange>
              </w:rPr>
            </w:pPr>
            <w:proofErr w:type="spellStart"/>
            <w:ins w:id="1085" w:author="talmid" w:date="2026-01-08T13:43:00Z">
              <w:r>
                <w:rPr>
                  <w:rFonts w:cstheme="minorBidi"/>
                  <w:lang w:val="en-GB"/>
                </w:rPr>
                <w:t>Dok_DB</w:t>
              </w:r>
            </w:ins>
            <w:proofErr w:type="spellEnd"/>
          </w:p>
        </w:tc>
        <w:tc>
          <w:tcPr>
            <w:tcW w:w="5531" w:type="dxa"/>
            <w:gridSpan w:val="2"/>
          </w:tcPr>
          <w:p w:rsidR="00CB05C3" w:rsidRDefault="009304EC" w:rsidP="00CB05C3">
            <w:pPr>
              <w:rPr>
                <w:ins w:id="1086" w:author="talmid" w:date="2026-01-08T13:42:00Z"/>
                <w:rFonts w:hint="cs"/>
                <w:rtl/>
              </w:rPr>
            </w:pPr>
            <w:ins w:id="1087" w:author="talmid" w:date="2026-01-08T13:46:00Z">
              <w:r>
                <w:rPr>
                  <w:rFonts w:hint="cs"/>
                  <w:rtl/>
                </w:rPr>
                <w:t>בסיס הנת</w:t>
              </w:r>
            </w:ins>
            <w:ins w:id="1088" w:author="talmid" w:date="2026-01-08T13:47:00Z">
              <w:r>
                <w:rPr>
                  <w:rFonts w:hint="cs"/>
                  <w:rtl/>
                </w:rPr>
                <w:t>ונים</w:t>
              </w:r>
            </w:ins>
          </w:p>
        </w:tc>
      </w:tr>
      <w:tr w:rsidR="00CB05C3" w:rsidRPr="003A6FCA" w:rsidTr="00CB05C3">
        <w:trPr>
          <w:ins w:id="1089" w:author="talmid" w:date="2026-01-08T13:43:00Z"/>
        </w:trPr>
        <w:tc>
          <w:tcPr>
            <w:tcW w:w="2765" w:type="dxa"/>
          </w:tcPr>
          <w:p w:rsidR="00CB05C3" w:rsidRDefault="00CB05C3" w:rsidP="00CB05C3">
            <w:pPr>
              <w:rPr>
                <w:ins w:id="1090" w:author="talmid" w:date="2026-01-08T13:43:00Z"/>
                <w:rFonts w:cstheme="minorBidi"/>
                <w:lang w:val="en-GB"/>
              </w:rPr>
            </w:pPr>
            <w:ins w:id="1091" w:author="talmid" w:date="2026-01-08T13:43:00Z">
              <w:r>
                <w:rPr>
                  <w:rFonts w:cstheme="minorBidi"/>
                  <w:lang w:val="en-GB"/>
                </w:rPr>
                <w:t>comme</w:t>
              </w:r>
            </w:ins>
            <w:ins w:id="1092" w:author="talmid" w:date="2026-01-08T13:44:00Z">
              <w:r>
                <w:rPr>
                  <w:rFonts w:cstheme="minorBidi"/>
                  <w:lang w:val="en-GB"/>
                </w:rPr>
                <w:t>nds</w:t>
              </w:r>
            </w:ins>
          </w:p>
        </w:tc>
        <w:tc>
          <w:tcPr>
            <w:tcW w:w="5531" w:type="dxa"/>
            <w:gridSpan w:val="2"/>
          </w:tcPr>
          <w:p w:rsidR="00CB05C3" w:rsidRDefault="009304EC" w:rsidP="00CB05C3">
            <w:pPr>
              <w:rPr>
                <w:ins w:id="1093" w:author="talmid" w:date="2026-01-08T13:43:00Z"/>
                <w:rFonts w:hint="cs"/>
                <w:rtl/>
              </w:rPr>
            </w:pPr>
            <w:ins w:id="1094" w:author="talmid" w:date="2026-01-08T13:47:00Z">
              <w:r>
                <w:rPr>
                  <w:rFonts w:hint="cs"/>
                  <w:rtl/>
                </w:rPr>
                <w:t>פעולות</w:t>
              </w:r>
            </w:ins>
          </w:p>
        </w:tc>
      </w:tr>
      <w:tr w:rsidR="00CB05C3" w:rsidRPr="003A6FCA" w:rsidTr="00CB05C3">
        <w:trPr>
          <w:ins w:id="1095" w:author="talmid" w:date="2026-01-08T13:44:00Z"/>
        </w:trPr>
        <w:tc>
          <w:tcPr>
            <w:tcW w:w="2765" w:type="dxa"/>
          </w:tcPr>
          <w:p w:rsidR="00CB05C3" w:rsidRDefault="00CB05C3" w:rsidP="00CB05C3">
            <w:pPr>
              <w:rPr>
                <w:ins w:id="1096" w:author="talmid" w:date="2026-01-08T13:44:00Z"/>
                <w:rFonts w:cstheme="minorBidi"/>
                <w:lang w:val="en-GB"/>
              </w:rPr>
            </w:pPr>
            <w:proofErr w:type="spellStart"/>
            <w:ins w:id="1097" w:author="talmid" w:date="2026-01-08T13:44:00Z">
              <w:r>
                <w:rPr>
                  <w:rFonts w:cstheme="minorBidi"/>
                  <w:lang w:val="en-GB"/>
                </w:rPr>
                <w:t>commends_client</w:t>
              </w:r>
              <w:proofErr w:type="spellEnd"/>
            </w:ins>
          </w:p>
        </w:tc>
        <w:tc>
          <w:tcPr>
            <w:tcW w:w="5531" w:type="dxa"/>
            <w:gridSpan w:val="2"/>
          </w:tcPr>
          <w:p w:rsidR="00CB05C3" w:rsidRDefault="009304EC" w:rsidP="00CB05C3">
            <w:pPr>
              <w:rPr>
                <w:ins w:id="1098" w:author="talmid" w:date="2026-01-08T13:44:00Z"/>
                <w:rFonts w:hint="cs"/>
                <w:rtl/>
              </w:rPr>
            </w:pPr>
            <w:ins w:id="1099" w:author="talmid" w:date="2026-01-08T13:47:00Z">
              <w:r>
                <w:rPr>
                  <w:rFonts w:hint="cs"/>
                  <w:rtl/>
                </w:rPr>
                <w:t>פעולות לקוח</w:t>
              </w:r>
            </w:ins>
          </w:p>
        </w:tc>
      </w:tr>
      <w:tr w:rsidR="00CB05C3" w:rsidRPr="003A6FCA" w:rsidTr="00CB05C3">
        <w:trPr>
          <w:ins w:id="1100" w:author="talmid" w:date="2026-01-08T13:44:00Z"/>
        </w:trPr>
        <w:tc>
          <w:tcPr>
            <w:tcW w:w="2765" w:type="dxa"/>
          </w:tcPr>
          <w:p w:rsidR="00CB05C3" w:rsidRDefault="00CB05C3" w:rsidP="00CB05C3">
            <w:pPr>
              <w:rPr>
                <w:ins w:id="1101" w:author="talmid" w:date="2026-01-08T13:44:00Z"/>
                <w:rFonts w:cstheme="minorBidi" w:hint="cs"/>
                <w:lang w:val="en-GB"/>
              </w:rPr>
            </w:pPr>
            <w:proofErr w:type="spellStart"/>
            <w:ins w:id="1102" w:author="talmid" w:date="2026-01-08T13:44:00Z">
              <w:r>
                <w:rPr>
                  <w:rFonts w:cstheme="minorBidi"/>
                  <w:lang w:val="en-GB"/>
                </w:rPr>
                <w:t>commends_stand</w:t>
              </w:r>
              <w:proofErr w:type="spellEnd"/>
            </w:ins>
          </w:p>
        </w:tc>
        <w:tc>
          <w:tcPr>
            <w:tcW w:w="5531" w:type="dxa"/>
            <w:gridSpan w:val="2"/>
          </w:tcPr>
          <w:p w:rsidR="00CB05C3" w:rsidRDefault="009304EC" w:rsidP="00CB05C3">
            <w:pPr>
              <w:rPr>
                <w:ins w:id="1103" w:author="talmid" w:date="2026-01-08T13:44:00Z"/>
                <w:rFonts w:hint="cs"/>
                <w:rtl/>
              </w:rPr>
            </w:pPr>
            <w:ins w:id="1104" w:author="talmid" w:date="2026-01-08T13:47:00Z">
              <w:r>
                <w:rPr>
                  <w:rFonts w:hint="cs"/>
                  <w:rtl/>
                </w:rPr>
                <w:t>פעולות עמדת התקנה</w:t>
              </w:r>
            </w:ins>
          </w:p>
        </w:tc>
      </w:tr>
      <w:tr w:rsidR="00CB05C3" w:rsidRPr="003A6FCA" w:rsidTr="00CB05C3">
        <w:trPr>
          <w:ins w:id="1105" w:author="talmid" w:date="2026-01-08T13:40:00Z"/>
        </w:trPr>
        <w:tc>
          <w:tcPr>
            <w:tcW w:w="2765" w:type="dxa"/>
            <w:shd w:val="clear" w:color="auto" w:fill="FFE599" w:themeFill="accent4" w:themeFillTint="66"/>
          </w:tcPr>
          <w:p w:rsidR="00CB05C3" w:rsidRPr="003A6FCA" w:rsidRDefault="00CB05C3" w:rsidP="00CB05C3">
            <w:pPr>
              <w:rPr>
                <w:ins w:id="1106" w:author="talmid" w:date="2026-01-08T13:40:00Z"/>
                <w:b/>
                <w:bCs/>
              </w:rPr>
            </w:pPr>
            <w:ins w:id="1107" w:author="talmid" w:date="2026-01-08T13:40:00Z">
              <w:r w:rsidRPr="003A6FCA">
                <w:rPr>
                  <w:b/>
                  <w:bCs/>
                  <w:rtl/>
                </w:rPr>
                <w:t>שם פעולה</w:t>
              </w:r>
            </w:ins>
          </w:p>
        </w:tc>
        <w:tc>
          <w:tcPr>
            <w:tcW w:w="2765" w:type="dxa"/>
            <w:shd w:val="clear" w:color="auto" w:fill="FFE599" w:themeFill="accent4" w:themeFillTint="66"/>
          </w:tcPr>
          <w:p w:rsidR="00CB05C3" w:rsidRPr="003A6FCA" w:rsidRDefault="00CB05C3" w:rsidP="00CB05C3">
            <w:pPr>
              <w:rPr>
                <w:ins w:id="1108" w:author="talmid" w:date="2026-01-08T13:40:00Z"/>
                <w:b/>
                <w:bCs/>
              </w:rPr>
            </w:pPr>
            <w:ins w:id="1109" w:author="talmid" w:date="2026-01-08T13:40:00Z">
              <w:r w:rsidRPr="003A6FCA">
                <w:rPr>
                  <w:b/>
                  <w:bCs/>
                  <w:rtl/>
                </w:rPr>
                <w:t>טענת כניסה</w:t>
              </w:r>
            </w:ins>
          </w:p>
        </w:tc>
        <w:tc>
          <w:tcPr>
            <w:tcW w:w="2766" w:type="dxa"/>
            <w:shd w:val="clear" w:color="auto" w:fill="FFE599" w:themeFill="accent4" w:themeFillTint="66"/>
          </w:tcPr>
          <w:p w:rsidR="00CB05C3" w:rsidRPr="003A6FCA" w:rsidRDefault="00CB05C3" w:rsidP="00CB05C3">
            <w:pPr>
              <w:rPr>
                <w:ins w:id="1110" w:author="talmid" w:date="2026-01-08T13:40:00Z"/>
                <w:b/>
                <w:bCs/>
              </w:rPr>
            </w:pPr>
            <w:ins w:id="1111" w:author="talmid" w:date="2026-01-08T13:40:00Z">
              <w:r w:rsidRPr="003A6FCA">
                <w:rPr>
                  <w:b/>
                  <w:bCs/>
                  <w:rtl/>
                </w:rPr>
                <w:t>טענת יציאה</w:t>
              </w:r>
            </w:ins>
          </w:p>
        </w:tc>
      </w:tr>
      <w:tr w:rsidR="00CB05C3" w:rsidRPr="003A6FCA" w:rsidTr="00CB05C3">
        <w:trPr>
          <w:ins w:id="1112" w:author="talmid" w:date="2026-01-08T13:40:00Z"/>
        </w:trPr>
        <w:tc>
          <w:tcPr>
            <w:tcW w:w="2765" w:type="dxa"/>
          </w:tcPr>
          <w:p w:rsidR="00CB05C3" w:rsidRPr="009304EC" w:rsidRDefault="00CB05C3" w:rsidP="00CB05C3">
            <w:pPr>
              <w:rPr>
                <w:ins w:id="1113" w:author="talmid" w:date="2026-01-08T13:40:00Z"/>
                <w:rFonts w:cstheme="minorBidi" w:hint="cs"/>
                <w:rtl/>
                <w:lang w:val="en-GB"/>
                <w:rPrChange w:id="1114" w:author="talmid" w:date="2026-01-08T13:45:00Z">
                  <w:rPr>
                    <w:ins w:id="1115" w:author="talmid" w:date="2026-01-08T13:40:00Z"/>
                    <w:lang w:val="en-GB"/>
                  </w:rPr>
                </w:rPrChange>
              </w:rPr>
            </w:pPr>
            <w:ins w:id="1116" w:author="talmid" w:date="2026-01-08T13:40:00Z">
              <w:r>
                <w:rPr>
                  <w:b/>
                  <w:bCs/>
                  <w:lang w:val="en-GB"/>
                </w:rPr>
                <w:t>__</w:t>
              </w:r>
              <w:proofErr w:type="spellStart"/>
              <w:r>
                <w:rPr>
                  <w:lang w:val="en-GB"/>
                </w:rPr>
                <w:t>init</w:t>
              </w:r>
              <w:proofErr w:type="spellEnd"/>
              <w:r>
                <w:rPr>
                  <w:lang w:val="en-GB"/>
                </w:rPr>
                <w:t>_</w:t>
              </w:r>
              <w:proofErr w:type="gramStart"/>
              <w:r>
                <w:rPr>
                  <w:lang w:val="en-GB"/>
                </w:rPr>
                <w:t>_(</w:t>
              </w:r>
              <w:proofErr w:type="gramEnd"/>
              <w:r>
                <w:rPr>
                  <w:lang w:val="en-GB"/>
                </w:rPr>
                <w:t xml:space="preserve">self, </w:t>
              </w:r>
            </w:ins>
            <w:proofErr w:type="spellStart"/>
            <w:ins w:id="1117" w:author="talmid" w:date="2026-01-08T13:45:00Z">
              <w:r>
                <w:rPr>
                  <w:lang w:val="en-GB"/>
                </w:rPr>
                <w:t>dok</w:t>
              </w:r>
              <w:r w:rsidR="009304EC">
                <w:rPr>
                  <w:lang w:val="en-GB"/>
                </w:rPr>
                <w:t>_DB</w:t>
              </w:r>
            </w:ins>
            <w:proofErr w:type="spellEnd"/>
            <w:ins w:id="1118" w:author="talmid" w:date="2026-01-08T13:40:00Z">
              <w:r>
                <w:rPr>
                  <w:lang w:val="en-GB"/>
                </w:rPr>
                <w:t xml:space="preserve">, , </w:t>
              </w:r>
            </w:ins>
            <w:proofErr w:type="spellStart"/>
            <w:ins w:id="1119" w:author="talmid" w:date="2026-01-08T13:47:00Z">
              <w:r w:rsidR="008901B3">
                <w:rPr>
                  <w:lang w:val="en-GB"/>
                </w:rPr>
                <w:t>recvQ</w:t>
              </w:r>
            </w:ins>
            <w:proofErr w:type="spellEnd"/>
            <w:ins w:id="1120" w:author="talmid" w:date="2026-01-08T13:40:00Z">
              <w:r>
                <w:rPr>
                  <w:lang w:val="en-GB"/>
                </w:rPr>
                <w:t xml:space="preserve">) </w:t>
              </w:r>
            </w:ins>
          </w:p>
        </w:tc>
        <w:tc>
          <w:tcPr>
            <w:tcW w:w="2765" w:type="dxa"/>
          </w:tcPr>
          <w:p w:rsidR="00CB05C3" w:rsidRPr="003A6FCA" w:rsidRDefault="00CB05C3" w:rsidP="00CB05C3">
            <w:pPr>
              <w:rPr>
                <w:ins w:id="1121" w:author="talmid" w:date="2026-01-08T13:40:00Z"/>
                <w:rFonts w:asciiTheme="minorHAnsi" w:hAnsiTheme="minorHAnsi" w:cstheme="minorBidi"/>
                <w:rtl/>
                <w:lang w:val="en-GB"/>
              </w:rPr>
            </w:pPr>
            <w:ins w:id="1122" w:author="talmid" w:date="2026-01-08T13:40:00Z">
              <w:r w:rsidRPr="003A6FCA">
                <w:rPr>
                  <w:rFonts w:asciiTheme="minorHAnsi" w:hAnsiTheme="minorHAnsi" w:cstheme="minorBidi"/>
                  <w:rtl/>
                  <w:lang w:val="en-GB"/>
                </w:rPr>
                <w:t>מקבל את כל הדברים הנדרשים לעצם</w:t>
              </w:r>
            </w:ins>
          </w:p>
        </w:tc>
        <w:tc>
          <w:tcPr>
            <w:tcW w:w="2766" w:type="dxa"/>
          </w:tcPr>
          <w:p w:rsidR="00CB05C3" w:rsidRPr="003A6FCA" w:rsidRDefault="00CB05C3" w:rsidP="00CB05C3">
            <w:pPr>
              <w:rPr>
                <w:ins w:id="1123" w:author="talmid" w:date="2026-01-08T13:40:00Z"/>
                <w:rtl/>
              </w:rPr>
            </w:pPr>
            <w:ins w:id="1124" w:author="talmid" w:date="2026-01-08T13:40:00Z">
              <w:r>
                <w:rPr>
                  <w:rFonts w:hint="cs"/>
                  <w:rtl/>
                </w:rPr>
                <w:t>יוצר עצם חדש ושומר את כל הנתונים בעצם</w:t>
              </w:r>
            </w:ins>
          </w:p>
        </w:tc>
      </w:tr>
      <w:tr w:rsidR="00CB05C3" w:rsidTr="00CB05C3">
        <w:trPr>
          <w:ins w:id="1125" w:author="talmid" w:date="2026-01-08T13:40:00Z"/>
        </w:trPr>
        <w:tc>
          <w:tcPr>
            <w:tcW w:w="2765" w:type="dxa"/>
          </w:tcPr>
          <w:p w:rsidR="00CB05C3" w:rsidRPr="003A6FCA" w:rsidRDefault="00CB05C3" w:rsidP="00CB05C3">
            <w:pPr>
              <w:pStyle w:val="HTML"/>
              <w:rPr>
                <w:ins w:id="1126" w:author="talmid" w:date="2026-01-08T13:40:00Z"/>
                <w:rFonts w:asciiTheme="minorHAnsi" w:hAnsiTheme="minorHAnsi" w:cstheme="minorHAnsi"/>
                <w:sz w:val="22"/>
                <w:szCs w:val="22"/>
              </w:rPr>
            </w:pPr>
            <w:ins w:id="1127" w:author="talmid" w:date="2026-01-08T13:40:00Z">
              <w:r w:rsidRPr="003A6FCA">
                <w:rPr>
                  <w:rFonts w:asciiTheme="minorHAnsi" w:hAnsiTheme="minorHAnsi" w:cstheme="minorHAnsi"/>
                  <w:sz w:val="22"/>
                  <w:szCs w:val="22"/>
                </w:rPr>
                <w:t>_</w:t>
              </w:r>
              <w:proofErr w:type="spellStart"/>
              <w:r w:rsidRPr="003A6FCA">
                <w:rPr>
                  <w:rFonts w:asciiTheme="minorHAnsi" w:hAnsiTheme="minorHAnsi" w:cstheme="minorHAnsi"/>
                  <w:sz w:val="22"/>
                  <w:szCs w:val="22"/>
                </w:rPr>
                <w:t>handle_</w:t>
              </w:r>
              <w:proofErr w:type="gramStart"/>
              <w:r w:rsidRPr="003A6FCA">
                <w:rPr>
                  <w:rFonts w:asciiTheme="minorHAnsi" w:hAnsiTheme="minorHAnsi" w:cstheme="minorHAnsi"/>
                  <w:sz w:val="22"/>
                  <w:szCs w:val="22"/>
                </w:rPr>
                <w:t>msg</w:t>
              </w:r>
              <w:proofErr w:type="spellEnd"/>
              <w:r w:rsidRPr="003A6FCA">
                <w:rPr>
                  <w:rFonts w:asciiTheme="minorHAnsi" w:hAnsiTheme="minorHAnsi" w:cstheme="minorHAnsi"/>
                  <w:sz w:val="22"/>
                  <w:szCs w:val="22"/>
                </w:rPr>
                <w:t>(</w:t>
              </w:r>
              <w:proofErr w:type="gramEnd"/>
              <w:r w:rsidRPr="003A6FCA">
                <w:rPr>
                  <w:rFonts w:asciiTheme="minorHAnsi" w:hAnsiTheme="minorHAnsi" w:cstheme="minorHAnsi"/>
                  <w:sz w:val="22"/>
                  <w:szCs w:val="22"/>
                </w:rPr>
                <w:t xml:space="preserve">self, </w:t>
              </w:r>
              <w:proofErr w:type="spellStart"/>
              <w:r w:rsidRPr="003A6FCA">
                <w:rPr>
                  <w:rFonts w:asciiTheme="minorHAnsi" w:hAnsiTheme="minorHAnsi" w:cstheme="minorHAnsi"/>
                  <w:sz w:val="22"/>
                  <w:szCs w:val="22"/>
                </w:rPr>
                <w:t>recvQ</w:t>
              </w:r>
              <w:proofErr w:type="spellEnd"/>
              <w:r w:rsidRPr="003A6FCA">
                <w:rPr>
                  <w:rFonts w:asciiTheme="minorHAnsi" w:hAnsiTheme="minorHAnsi" w:cstheme="minorHAnsi"/>
                  <w:sz w:val="22"/>
                  <w:szCs w:val="22"/>
                </w:rPr>
                <w:t>)</w:t>
              </w:r>
            </w:ins>
          </w:p>
          <w:p w:rsidR="00CB05C3" w:rsidRPr="003A6FCA" w:rsidRDefault="00CB05C3" w:rsidP="00CB05C3">
            <w:pPr>
              <w:rPr>
                <w:ins w:id="1128" w:author="talmid" w:date="2026-01-08T13:40:00Z"/>
                <w:rFonts w:hint="cs"/>
                <w:rtl/>
                <w:lang w:val="en-US"/>
              </w:rPr>
            </w:pPr>
          </w:p>
        </w:tc>
        <w:tc>
          <w:tcPr>
            <w:tcW w:w="2765" w:type="dxa"/>
          </w:tcPr>
          <w:p w:rsidR="00CB05C3" w:rsidRDefault="00CB05C3" w:rsidP="00CB05C3">
            <w:pPr>
              <w:rPr>
                <w:ins w:id="1129" w:author="talmid" w:date="2026-01-08T13:40:00Z"/>
                <w:rFonts w:hint="cs"/>
              </w:rPr>
            </w:pPr>
            <w:ins w:id="1130" w:author="talmid" w:date="2026-01-08T13:40:00Z">
              <w:r>
                <w:rPr>
                  <w:rFonts w:hint="cs"/>
                  <w:rtl/>
                </w:rPr>
                <w:t>מקבל את ההודעות מהתקשורת</w:t>
              </w:r>
            </w:ins>
          </w:p>
        </w:tc>
        <w:tc>
          <w:tcPr>
            <w:tcW w:w="2766" w:type="dxa"/>
          </w:tcPr>
          <w:p w:rsidR="00CB05C3" w:rsidRDefault="00CB05C3" w:rsidP="00CB05C3">
            <w:pPr>
              <w:rPr>
                <w:ins w:id="1131" w:author="talmid" w:date="2026-01-08T13:40:00Z"/>
                <w:rFonts w:hint="cs"/>
              </w:rPr>
            </w:pPr>
            <w:ins w:id="1132" w:author="talmid" w:date="2026-01-08T13:40:00Z">
              <w:r>
                <w:rPr>
                  <w:rFonts w:hint="cs"/>
                  <w:rtl/>
                </w:rPr>
                <w:t xml:space="preserve">עושה את הפעולה לפי </w:t>
              </w:r>
              <w:proofErr w:type="spellStart"/>
              <w:r>
                <w:rPr>
                  <w:rFonts w:hint="cs"/>
                  <w:rtl/>
                </w:rPr>
                <w:t>האופקוד</w:t>
              </w:r>
              <w:proofErr w:type="spellEnd"/>
              <w:r>
                <w:rPr>
                  <w:rFonts w:hint="cs"/>
                  <w:rtl/>
                </w:rPr>
                <w:t xml:space="preserve"> שקיבל </w:t>
              </w:r>
            </w:ins>
          </w:p>
        </w:tc>
      </w:tr>
      <w:tr w:rsidR="008901B3" w:rsidTr="00CB05C3">
        <w:trPr>
          <w:ins w:id="1133" w:author="talmid" w:date="2026-01-08T13:49:00Z"/>
        </w:trPr>
        <w:tc>
          <w:tcPr>
            <w:tcW w:w="2765" w:type="dxa"/>
          </w:tcPr>
          <w:p w:rsidR="008901B3" w:rsidRDefault="00A545D6" w:rsidP="00CB05C3">
            <w:pPr>
              <w:pStyle w:val="HTML"/>
              <w:rPr>
                <w:ins w:id="1134" w:author="talmid" w:date="2026-01-08T13:49:00Z"/>
                <w:rFonts w:asciiTheme="minorHAnsi" w:hAnsiTheme="minorHAnsi" w:cstheme="minorHAnsi"/>
                <w:sz w:val="22"/>
                <w:szCs w:val="22"/>
              </w:rPr>
            </w:pPr>
            <w:proofErr w:type="spellStart"/>
            <w:ins w:id="1135" w:author="talmid" w:date="2026-01-08T13:55:00Z">
              <w:r>
                <w:rPr>
                  <w:rFonts w:asciiTheme="minorHAnsi" w:hAnsiTheme="minorHAnsi" w:cstheme="minorHAnsi"/>
                  <w:sz w:val="22"/>
                  <w:szCs w:val="22"/>
                </w:rPr>
                <w:t>Restore_clients_</w:t>
              </w:r>
              <w:proofErr w:type="gramStart"/>
              <w:r>
                <w:rPr>
                  <w:rFonts w:asciiTheme="minorHAnsi" w:hAnsiTheme="minorHAnsi" w:cstheme="minorHAnsi"/>
                  <w:sz w:val="22"/>
                  <w:szCs w:val="22"/>
                </w:rPr>
                <w:t>dok</w:t>
              </w:r>
            </w:ins>
            <w:proofErr w:type="spellEnd"/>
            <w:ins w:id="1136" w:author="talmid" w:date="2026-01-08T13:50:00Z">
              <w:r w:rsidR="008901B3">
                <w:rPr>
                  <w:rFonts w:asciiTheme="minorHAnsi" w:hAnsiTheme="minorHAnsi" w:cstheme="minorHAnsi"/>
                  <w:sz w:val="22"/>
                  <w:szCs w:val="22"/>
                </w:rPr>
                <w:t>(</w:t>
              </w:r>
              <w:proofErr w:type="gramEnd"/>
              <w:r w:rsidR="008901B3">
                <w:rPr>
                  <w:rFonts w:asciiTheme="minorHAnsi" w:hAnsiTheme="minorHAnsi" w:cstheme="minorHAnsi"/>
                  <w:sz w:val="22"/>
                  <w:szCs w:val="22"/>
                </w:rPr>
                <w:t xml:space="preserve">self, </w:t>
              </w:r>
              <w:proofErr w:type="spellStart"/>
              <w:r w:rsidR="008901B3">
                <w:rPr>
                  <w:rFonts w:asciiTheme="minorHAnsi" w:hAnsiTheme="minorHAnsi" w:cstheme="minorHAnsi"/>
                  <w:sz w:val="22"/>
                  <w:szCs w:val="22"/>
                </w:rPr>
                <w:t>user_name</w:t>
              </w:r>
            </w:ins>
            <w:proofErr w:type="spellEnd"/>
            <w:ins w:id="1137" w:author="talmid" w:date="2026-01-08T13:54:00Z">
              <w:r>
                <w:rPr>
                  <w:rFonts w:asciiTheme="minorHAnsi" w:hAnsiTheme="minorHAnsi" w:cstheme="minorHAnsi"/>
                  <w:sz w:val="22"/>
                  <w:szCs w:val="22"/>
                </w:rPr>
                <w:t xml:space="preserve">, </w:t>
              </w:r>
              <w:proofErr w:type="spellStart"/>
              <w:r>
                <w:rPr>
                  <w:rFonts w:asciiTheme="minorHAnsi" w:hAnsiTheme="minorHAnsi" w:cstheme="minorHAnsi"/>
                  <w:sz w:val="22"/>
                  <w:szCs w:val="22"/>
                </w:rPr>
                <w:t>dok</w:t>
              </w:r>
            </w:ins>
            <w:proofErr w:type="spellEnd"/>
            <w:ins w:id="1138" w:author="talmid" w:date="2026-01-08T13:50:00Z">
              <w:r w:rsidR="008901B3">
                <w:rPr>
                  <w:rFonts w:asciiTheme="minorHAnsi" w:hAnsiTheme="minorHAnsi" w:cstheme="minorHAnsi"/>
                  <w:sz w:val="22"/>
                  <w:szCs w:val="22"/>
                </w:rPr>
                <w:t>)</w:t>
              </w:r>
            </w:ins>
          </w:p>
        </w:tc>
        <w:tc>
          <w:tcPr>
            <w:tcW w:w="2765" w:type="dxa"/>
          </w:tcPr>
          <w:p w:rsidR="008901B3" w:rsidRPr="008901B3" w:rsidRDefault="00A545D6" w:rsidP="00CB05C3">
            <w:pPr>
              <w:rPr>
                <w:ins w:id="1139" w:author="talmid" w:date="2026-01-08T13:49:00Z"/>
                <w:rFonts w:cstheme="minorBidi" w:hint="cs"/>
                <w:rtl/>
                <w:rPrChange w:id="1140" w:author="talmid" w:date="2026-01-08T13:48:00Z">
                  <w:rPr>
                    <w:ins w:id="1141" w:author="talmid" w:date="2026-01-08T13:49:00Z"/>
                    <w:rFonts w:cstheme="minorBidi" w:hint="cs"/>
                    <w:rtl/>
                  </w:rPr>
                </w:rPrChange>
              </w:rPr>
            </w:pPr>
            <w:ins w:id="1142" w:author="talmid" w:date="2026-01-08T13:54:00Z">
              <w:r>
                <w:rPr>
                  <w:rFonts w:cstheme="minorBidi" w:hint="cs"/>
                  <w:rtl/>
                </w:rPr>
                <w:t>מקבל את השם משתמש</w:t>
              </w:r>
            </w:ins>
            <w:ins w:id="1143" w:author="talmid" w:date="2026-01-08T13:55:00Z">
              <w:r>
                <w:rPr>
                  <w:rFonts w:cstheme="minorBidi" w:hint="cs"/>
                  <w:rtl/>
                </w:rPr>
                <w:t xml:space="preserve"> </w:t>
              </w:r>
              <w:proofErr w:type="spellStart"/>
              <w:r>
                <w:rPr>
                  <w:rFonts w:cstheme="minorBidi" w:hint="cs"/>
                  <w:rtl/>
                </w:rPr>
                <w:t>וה</w:t>
              </w:r>
              <w:proofErr w:type="spellEnd"/>
              <w:r>
                <w:rPr>
                  <w:rFonts w:cstheme="minorBidi" w:hint="cs"/>
                </w:rPr>
                <w:t>DOK</w:t>
              </w:r>
            </w:ins>
          </w:p>
        </w:tc>
        <w:tc>
          <w:tcPr>
            <w:tcW w:w="2766" w:type="dxa"/>
          </w:tcPr>
          <w:p w:rsidR="008901B3" w:rsidRPr="00A86330" w:rsidRDefault="00A545D6" w:rsidP="00CB05C3">
            <w:pPr>
              <w:rPr>
                <w:ins w:id="1144" w:author="talmid" w:date="2026-01-08T13:49:00Z"/>
                <w:rFonts w:cstheme="minorBidi" w:hint="cs"/>
                <w:rtl/>
                <w:rPrChange w:id="1145" w:author="talmid" w:date="2026-01-08T13:55:00Z">
                  <w:rPr>
                    <w:ins w:id="1146" w:author="talmid" w:date="2026-01-08T13:49:00Z"/>
                    <w:rFonts w:hint="cs"/>
                    <w:rtl/>
                  </w:rPr>
                </w:rPrChange>
              </w:rPr>
            </w:pPr>
            <w:ins w:id="1147" w:author="talmid" w:date="2026-01-08T13:55:00Z">
              <w:r>
                <w:rPr>
                  <w:rFonts w:hint="cs"/>
                  <w:rtl/>
                </w:rPr>
                <w:t>שולח לו חזרה את כל הקבצים לשחזור</w:t>
              </w:r>
            </w:ins>
          </w:p>
        </w:tc>
      </w:tr>
      <w:tr w:rsidR="00A2352C" w:rsidTr="00CB05C3">
        <w:trPr>
          <w:ins w:id="1148" w:author="talmid" w:date="2026-01-08T13:50:00Z"/>
        </w:trPr>
        <w:tc>
          <w:tcPr>
            <w:tcW w:w="2765" w:type="dxa"/>
          </w:tcPr>
          <w:p w:rsidR="00A2352C" w:rsidRDefault="00A2352C" w:rsidP="00CB05C3">
            <w:pPr>
              <w:pStyle w:val="HTML"/>
              <w:rPr>
                <w:ins w:id="1149" w:author="talmid" w:date="2026-01-08T13:50:00Z"/>
                <w:rFonts w:asciiTheme="minorHAnsi" w:hAnsiTheme="minorHAnsi" w:cstheme="minorHAnsi"/>
                <w:sz w:val="22"/>
                <w:szCs w:val="22"/>
              </w:rPr>
            </w:pPr>
            <w:proofErr w:type="gramStart"/>
            <w:ins w:id="1150" w:author="talmid" w:date="2026-01-08T13:50:00Z">
              <w:r>
                <w:rPr>
                  <w:rFonts w:asciiTheme="minorHAnsi" w:hAnsiTheme="minorHAnsi" w:cstheme="minorHAnsi"/>
                  <w:sz w:val="22"/>
                  <w:szCs w:val="22"/>
                </w:rPr>
                <w:lastRenderedPageBreak/>
                <w:t>Storage(</w:t>
              </w:r>
              <w:proofErr w:type="gramEnd"/>
              <w:r>
                <w:rPr>
                  <w:rFonts w:asciiTheme="minorHAnsi" w:hAnsiTheme="minorHAnsi" w:cstheme="minorHAnsi"/>
                  <w:sz w:val="22"/>
                  <w:szCs w:val="22"/>
                </w:rPr>
                <w:t xml:space="preserve">self, </w:t>
              </w:r>
              <w:proofErr w:type="spellStart"/>
              <w:r>
                <w:rPr>
                  <w:rFonts w:asciiTheme="minorHAnsi" w:hAnsiTheme="minorHAnsi" w:cstheme="minorHAnsi"/>
                  <w:sz w:val="22"/>
                  <w:szCs w:val="22"/>
                </w:rPr>
                <w:t>user_name</w:t>
              </w:r>
              <w:proofErr w:type="spellEnd"/>
              <w:r>
                <w:rPr>
                  <w:rFonts w:asciiTheme="minorHAnsi" w:hAnsiTheme="minorHAnsi" w:cstheme="minorHAnsi"/>
                  <w:sz w:val="22"/>
                  <w:szCs w:val="22"/>
                </w:rPr>
                <w:t xml:space="preserve">, </w:t>
              </w:r>
            </w:ins>
            <w:proofErr w:type="spellStart"/>
            <w:ins w:id="1151" w:author="talmid" w:date="2026-01-08T13:51:00Z">
              <w:r>
                <w:rPr>
                  <w:rFonts w:asciiTheme="minorHAnsi" w:hAnsiTheme="minorHAnsi" w:cstheme="minorHAnsi"/>
                  <w:sz w:val="22"/>
                  <w:szCs w:val="22"/>
                </w:rPr>
                <w:t>dok</w:t>
              </w:r>
              <w:proofErr w:type="spellEnd"/>
              <w:r>
                <w:rPr>
                  <w:rFonts w:asciiTheme="minorHAnsi" w:hAnsiTheme="minorHAnsi" w:cstheme="minorHAnsi"/>
                  <w:sz w:val="22"/>
                  <w:szCs w:val="22"/>
                </w:rPr>
                <w:t xml:space="preserve">, file) </w:t>
              </w:r>
            </w:ins>
          </w:p>
        </w:tc>
        <w:tc>
          <w:tcPr>
            <w:tcW w:w="2765" w:type="dxa"/>
          </w:tcPr>
          <w:p w:rsidR="00A2352C" w:rsidRPr="008901B3" w:rsidRDefault="00A86330" w:rsidP="00CB05C3">
            <w:pPr>
              <w:rPr>
                <w:ins w:id="1152" w:author="talmid" w:date="2026-01-08T13:50:00Z"/>
                <w:rFonts w:cstheme="minorBidi" w:hint="cs"/>
                <w:rtl/>
                <w:rPrChange w:id="1153" w:author="talmid" w:date="2026-01-08T13:48:00Z">
                  <w:rPr>
                    <w:ins w:id="1154" w:author="talmid" w:date="2026-01-08T13:50:00Z"/>
                    <w:rFonts w:cstheme="minorBidi" w:hint="cs"/>
                    <w:rtl/>
                  </w:rPr>
                </w:rPrChange>
              </w:rPr>
            </w:pPr>
            <w:ins w:id="1155" w:author="talmid" w:date="2026-01-08T13:56:00Z">
              <w:r>
                <w:rPr>
                  <w:rFonts w:cstheme="minorBidi" w:hint="cs"/>
                  <w:rtl/>
                </w:rPr>
                <w:t xml:space="preserve">מקבל שם משתמש </w:t>
              </w:r>
              <w:r>
                <w:rPr>
                  <w:rFonts w:cstheme="minorBidi" w:hint="cs"/>
                </w:rPr>
                <w:t>DOK</w:t>
              </w:r>
              <w:r>
                <w:rPr>
                  <w:rFonts w:cstheme="minorBidi" w:hint="cs"/>
                  <w:rtl/>
                </w:rPr>
                <w:t xml:space="preserve"> וקובץ</w:t>
              </w:r>
            </w:ins>
          </w:p>
        </w:tc>
        <w:tc>
          <w:tcPr>
            <w:tcW w:w="2766" w:type="dxa"/>
          </w:tcPr>
          <w:p w:rsidR="00A2352C" w:rsidRDefault="00A86330" w:rsidP="00CB05C3">
            <w:pPr>
              <w:rPr>
                <w:ins w:id="1156" w:author="talmid" w:date="2026-01-08T13:50:00Z"/>
                <w:rFonts w:hint="cs"/>
                <w:rtl/>
              </w:rPr>
            </w:pPr>
            <w:ins w:id="1157" w:author="talmid" w:date="2026-01-08T13:56:00Z">
              <w:r>
                <w:rPr>
                  <w:rFonts w:hint="cs"/>
                  <w:rtl/>
                </w:rPr>
                <w:t>מכניס אותו לתוך תיקיה לשמור על הקבצים מסודר</w:t>
              </w:r>
            </w:ins>
          </w:p>
        </w:tc>
      </w:tr>
      <w:tr w:rsidR="00A545D6" w:rsidTr="00CB05C3">
        <w:trPr>
          <w:ins w:id="1158" w:author="talmid" w:date="2026-01-08T13:51:00Z"/>
        </w:trPr>
        <w:tc>
          <w:tcPr>
            <w:tcW w:w="2765" w:type="dxa"/>
          </w:tcPr>
          <w:p w:rsidR="00A545D6" w:rsidRDefault="00A545D6" w:rsidP="00CB05C3">
            <w:pPr>
              <w:pStyle w:val="HTML"/>
              <w:rPr>
                <w:ins w:id="1159" w:author="talmid" w:date="2026-01-08T13:51:00Z"/>
                <w:rFonts w:asciiTheme="minorHAnsi" w:hAnsiTheme="minorHAnsi" w:cstheme="minorHAnsi"/>
                <w:sz w:val="22"/>
                <w:szCs w:val="22"/>
              </w:rPr>
            </w:pPr>
            <w:proofErr w:type="spellStart"/>
            <w:ins w:id="1160" w:author="talmid" w:date="2026-01-08T13:53:00Z">
              <w:r>
                <w:rPr>
                  <w:rFonts w:asciiTheme="minorHAnsi" w:hAnsiTheme="minorHAnsi" w:cstheme="minorHAnsi"/>
                  <w:sz w:val="22"/>
                  <w:szCs w:val="22"/>
                </w:rPr>
                <w:t>send_</w:t>
              </w:r>
            </w:ins>
            <w:ins w:id="1161" w:author="talmid" w:date="2026-01-08T13:54:00Z">
              <w:r>
                <w:rPr>
                  <w:rFonts w:asciiTheme="minorHAnsi" w:hAnsiTheme="minorHAnsi" w:cstheme="minorHAnsi"/>
                  <w:sz w:val="22"/>
                  <w:szCs w:val="22"/>
                </w:rPr>
                <w:t>del_</w:t>
              </w:r>
              <w:proofErr w:type="gramStart"/>
              <w:r>
                <w:rPr>
                  <w:rFonts w:asciiTheme="minorHAnsi" w:hAnsiTheme="minorHAnsi" w:cstheme="minorHAnsi"/>
                  <w:sz w:val="22"/>
                  <w:szCs w:val="22"/>
                </w:rPr>
                <w:t>msg</w:t>
              </w:r>
              <w:proofErr w:type="spellEnd"/>
              <w:r>
                <w:rPr>
                  <w:rFonts w:asciiTheme="minorHAnsi" w:hAnsiTheme="minorHAnsi" w:cstheme="minorHAnsi"/>
                  <w:sz w:val="22"/>
                  <w:szCs w:val="22"/>
                </w:rPr>
                <w:t>(</w:t>
              </w:r>
              <w:proofErr w:type="gramEnd"/>
              <w:r>
                <w:rPr>
                  <w:rFonts w:asciiTheme="minorHAnsi" w:hAnsiTheme="minorHAnsi" w:cstheme="minorHAnsi"/>
                  <w:sz w:val="22"/>
                  <w:szCs w:val="22"/>
                </w:rPr>
                <w:t>self, msg, mail)</w:t>
              </w:r>
            </w:ins>
          </w:p>
        </w:tc>
        <w:tc>
          <w:tcPr>
            <w:tcW w:w="2765" w:type="dxa"/>
          </w:tcPr>
          <w:p w:rsidR="00A545D6" w:rsidRPr="00A86330" w:rsidRDefault="00A86330" w:rsidP="00CB05C3">
            <w:pPr>
              <w:rPr>
                <w:ins w:id="1162" w:author="talmid" w:date="2026-01-08T13:51:00Z"/>
                <w:rFonts w:cstheme="minorBidi"/>
                <w:lang w:val="en-GB"/>
                <w:rPrChange w:id="1163" w:author="talmid" w:date="2026-01-08T13:57:00Z">
                  <w:rPr>
                    <w:ins w:id="1164" w:author="talmid" w:date="2026-01-08T13:51:00Z"/>
                    <w:rFonts w:cstheme="minorBidi" w:hint="cs"/>
                    <w:rtl/>
                  </w:rPr>
                </w:rPrChange>
              </w:rPr>
            </w:pPr>
            <w:ins w:id="1165" w:author="talmid" w:date="2026-01-08T13:56:00Z">
              <w:r>
                <w:rPr>
                  <w:rFonts w:cstheme="minorBidi" w:hint="cs"/>
                  <w:rtl/>
                </w:rPr>
                <w:t>מקבל</w:t>
              </w:r>
            </w:ins>
            <w:ins w:id="1166" w:author="talmid" w:date="2026-01-08T13:57:00Z">
              <w:r>
                <w:rPr>
                  <w:rFonts w:cstheme="minorBidi" w:hint="cs"/>
                  <w:rtl/>
                </w:rPr>
                <w:t xml:space="preserve"> הודעה ואת ה</w:t>
              </w:r>
              <w:r>
                <w:rPr>
                  <w:rFonts w:cstheme="minorBidi"/>
                  <w:lang w:val="en-GB"/>
                </w:rPr>
                <w:t>mail</w:t>
              </w:r>
            </w:ins>
          </w:p>
        </w:tc>
        <w:tc>
          <w:tcPr>
            <w:tcW w:w="2766" w:type="dxa"/>
          </w:tcPr>
          <w:p w:rsidR="00A545D6" w:rsidRPr="00A86330" w:rsidRDefault="00A86330" w:rsidP="00CB05C3">
            <w:pPr>
              <w:rPr>
                <w:ins w:id="1167" w:author="talmid" w:date="2026-01-08T13:51:00Z"/>
                <w:rFonts w:cstheme="minorBidi" w:hint="cs"/>
                <w:rtl/>
                <w:rPrChange w:id="1168" w:author="talmid" w:date="2026-01-08T13:57:00Z">
                  <w:rPr>
                    <w:ins w:id="1169" w:author="talmid" w:date="2026-01-08T13:51:00Z"/>
                    <w:rFonts w:hint="cs"/>
                    <w:rtl/>
                  </w:rPr>
                </w:rPrChange>
              </w:rPr>
            </w:pPr>
            <w:ins w:id="1170" w:author="talmid" w:date="2026-01-08T13:57:00Z">
              <w:r>
                <w:rPr>
                  <w:rFonts w:cstheme="minorBidi" w:hint="cs"/>
                  <w:rtl/>
                </w:rPr>
                <w:t>שולח הודעה למייל העת מחיקה של ה</w:t>
              </w:r>
              <w:r>
                <w:rPr>
                  <w:rFonts w:cstheme="minorBidi" w:hint="cs"/>
                </w:rPr>
                <w:t>DOK</w:t>
              </w:r>
            </w:ins>
          </w:p>
        </w:tc>
      </w:tr>
    </w:tbl>
    <w:p w:rsidR="005C39AE" w:rsidRPr="005C39AE" w:rsidRDefault="005C39AE" w:rsidP="005C39AE">
      <w:pPr>
        <w:pStyle w:val="aa"/>
        <w:pBdr>
          <w:top w:val="nil"/>
          <w:left w:val="nil"/>
          <w:bottom w:val="nil"/>
          <w:right w:val="nil"/>
          <w:between w:val="nil"/>
        </w:pBdr>
        <w:spacing w:after="0"/>
        <w:ind w:left="360"/>
        <w:jc w:val="both"/>
        <w:rPr>
          <w:ins w:id="1171" w:author="talmid" w:date="2026-01-08T13:24:00Z"/>
          <w:rFonts w:cstheme="minorBidi" w:hint="cs"/>
          <w:rtl/>
          <w:rPrChange w:id="1172" w:author="talmid" w:date="2026-01-08T13:39:00Z">
            <w:rPr>
              <w:ins w:id="1173" w:author="talmid" w:date="2026-01-08T13:24:00Z"/>
              <w:b/>
              <w:bCs/>
              <w:rtl/>
            </w:rPr>
          </w:rPrChange>
        </w:rPr>
        <w:pPrChange w:id="1174" w:author="talmid" w:date="2026-01-08T13:39:00Z">
          <w:pPr>
            <w:pBdr>
              <w:top w:val="nil"/>
              <w:left w:val="nil"/>
              <w:bottom w:val="nil"/>
              <w:right w:val="nil"/>
              <w:between w:val="nil"/>
            </w:pBdr>
            <w:spacing w:after="0"/>
            <w:jc w:val="both"/>
          </w:pPr>
        </w:pPrChange>
      </w:pPr>
    </w:p>
    <w:p w:rsidR="006D3B77" w:rsidRDefault="00DA0945" w:rsidP="006D3B77">
      <w:pPr>
        <w:pBdr>
          <w:top w:val="nil"/>
          <w:left w:val="nil"/>
          <w:bottom w:val="nil"/>
          <w:right w:val="nil"/>
          <w:between w:val="nil"/>
        </w:pBdr>
        <w:spacing w:after="0"/>
        <w:jc w:val="both"/>
        <w:rPr>
          <w:ins w:id="1175" w:author="talmid" w:date="2026-01-08T13:57:00Z"/>
          <w:rFonts w:cstheme="minorBidi"/>
          <w:rtl/>
        </w:rPr>
      </w:pPr>
      <w:ins w:id="1176" w:author="talmid" w:date="2026-01-08T13:57:00Z">
        <w:r>
          <w:rPr>
            <w:rFonts w:cstheme="minorBidi" w:hint="cs"/>
            <w:rtl/>
          </w:rPr>
          <w:t>בסיס נתונים:</w:t>
        </w:r>
      </w:ins>
    </w:p>
    <w:p w:rsidR="00DA0945" w:rsidRDefault="00DA0945" w:rsidP="006D3B77">
      <w:pPr>
        <w:pBdr>
          <w:top w:val="nil"/>
          <w:left w:val="nil"/>
          <w:bottom w:val="nil"/>
          <w:right w:val="nil"/>
          <w:between w:val="nil"/>
        </w:pBdr>
        <w:spacing w:after="0"/>
        <w:jc w:val="both"/>
        <w:rPr>
          <w:ins w:id="1177" w:author="talmid" w:date="2026-01-08T13:57:00Z"/>
          <w:rFonts w:cstheme="minorBidi"/>
          <w:rtl/>
        </w:rPr>
      </w:pPr>
    </w:p>
    <w:p w:rsidR="00DA0945" w:rsidRPr="00DA0945" w:rsidRDefault="00DA0945" w:rsidP="006D3B77">
      <w:pPr>
        <w:pBdr>
          <w:top w:val="nil"/>
          <w:left w:val="nil"/>
          <w:bottom w:val="nil"/>
          <w:right w:val="nil"/>
          <w:between w:val="nil"/>
        </w:pBdr>
        <w:spacing w:after="0"/>
        <w:jc w:val="both"/>
        <w:rPr>
          <w:ins w:id="1178" w:author="talmid" w:date="2026-01-08T13:24:00Z"/>
          <w:rFonts w:cstheme="minorBidi" w:hint="cs"/>
          <w:rtl/>
          <w:rPrChange w:id="1179" w:author="talmid" w:date="2026-01-08T13:57:00Z">
            <w:rPr>
              <w:ins w:id="1180" w:author="talmid" w:date="2026-01-08T13:24:00Z"/>
              <w:b/>
              <w:bCs/>
              <w:rtl/>
            </w:rPr>
          </w:rPrChange>
        </w:rPr>
      </w:pPr>
      <w:bookmarkStart w:id="1181" w:name="_GoBack"/>
      <w:bookmarkEnd w:id="1181"/>
    </w:p>
    <w:p w:rsidR="00C728FE" w:rsidRPr="006D3B77" w:rsidRDefault="00C728FE" w:rsidP="006D3B77">
      <w:pPr>
        <w:pBdr>
          <w:top w:val="nil"/>
          <w:left w:val="nil"/>
          <w:bottom w:val="nil"/>
          <w:right w:val="nil"/>
          <w:between w:val="nil"/>
        </w:pBdr>
        <w:spacing w:after="0"/>
        <w:jc w:val="both"/>
        <w:rPr>
          <w:rFonts w:cstheme="minorBidi" w:hint="cs"/>
          <w:rPrChange w:id="1182" w:author="talmid" w:date="2026-01-08T13:24:00Z">
            <w:rPr/>
          </w:rPrChange>
        </w:rPr>
        <w:pPrChange w:id="1183" w:author="talmid" w:date="2026-01-08T13:24:00Z">
          <w:pPr>
            <w:pBdr>
              <w:top w:val="nil"/>
              <w:left w:val="nil"/>
              <w:bottom w:val="nil"/>
              <w:right w:val="nil"/>
              <w:between w:val="nil"/>
            </w:pBdr>
            <w:spacing w:after="0"/>
            <w:ind w:left="1800"/>
          </w:pPr>
        </w:pPrChange>
      </w:pPr>
    </w:p>
    <w:p w:rsidR="00546D15" w:rsidRDefault="00942D4E">
      <w:pPr>
        <w:pBdr>
          <w:top w:val="nil"/>
          <w:left w:val="nil"/>
          <w:bottom w:val="nil"/>
          <w:right w:val="nil"/>
          <w:between w:val="nil"/>
        </w:pBdr>
        <w:spacing w:after="0"/>
        <w:ind w:left="720"/>
        <w:rPr>
          <w:color w:val="000000"/>
          <w:sz w:val="28"/>
          <w:szCs w:val="28"/>
        </w:rPr>
      </w:pPr>
      <w:r>
        <w:rPr>
          <w:color w:val="000000"/>
          <w:sz w:val="28"/>
          <w:szCs w:val="28"/>
          <w:rtl/>
        </w:rPr>
        <w:t>תיאור סביבת הפיתוח</w:t>
      </w:r>
    </w:p>
    <w:p w:rsidR="00546D15" w:rsidRDefault="00942D4E">
      <w:pPr>
        <w:pBdr>
          <w:top w:val="nil"/>
          <w:left w:val="nil"/>
          <w:bottom w:val="nil"/>
          <w:right w:val="nil"/>
          <w:between w:val="nil"/>
        </w:pBdr>
        <w:spacing w:after="0" w:line="240" w:lineRule="auto"/>
        <w:ind w:left="1080"/>
        <w:rPr>
          <w:b/>
          <w:bCs/>
          <w:u w:val="single"/>
        </w:rPr>
      </w:pPr>
      <w:r>
        <w:rPr>
          <w:b/>
          <w:bCs/>
          <w:u w:val="single"/>
          <w:rtl/>
        </w:rPr>
        <w:t>שפות תכנות:</w:t>
      </w:r>
    </w:p>
    <w:p w:rsidR="00546D15" w:rsidRDefault="00942D4E">
      <w:pPr>
        <w:pBdr>
          <w:top w:val="nil"/>
          <w:left w:val="nil"/>
          <w:bottom w:val="nil"/>
          <w:right w:val="nil"/>
          <w:between w:val="nil"/>
        </w:pBdr>
        <w:spacing w:after="0" w:line="240" w:lineRule="auto"/>
        <w:ind w:left="1080"/>
      </w:pPr>
      <w:r>
        <w:t>PYTHON</w:t>
      </w:r>
      <w:r>
        <w:rPr>
          <w:rtl/>
        </w:rPr>
        <w:t xml:space="preserve"> – שפת הבסיס של הפרויקט היא תשמש לרוב הפרויקט ותהיה אחרית על השרת עמדת התקנה והלקוחות עצמם</w:t>
      </w:r>
    </w:p>
    <w:p w:rsidR="00546D15" w:rsidRDefault="00942D4E">
      <w:pPr>
        <w:pBdr>
          <w:top w:val="nil"/>
          <w:left w:val="nil"/>
          <w:bottom w:val="nil"/>
          <w:right w:val="nil"/>
          <w:between w:val="nil"/>
        </w:pBdr>
        <w:spacing w:after="0" w:line="240" w:lineRule="auto"/>
        <w:ind w:left="1080"/>
      </w:pPr>
      <w:r>
        <w:t>SQL</w:t>
      </w:r>
      <w:r>
        <w:rPr>
          <w:rtl/>
        </w:rPr>
        <w:t xml:space="preserve"> – קיים רק בצד שרת ויהיה אחראי על בסיס הנתונים בקוד עצמו</w:t>
      </w:r>
    </w:p>
    <w:p w:rsidR="00546D15" w:rsidRDefault="00942D4E">
      <w:pPr>
        <w:pBdr>
          <w:top w:val="nil"/>
          <w:left w:val="nil"/>
          <w:bottom w:val="nil"/>
          <w:right w:val="nil"/>
          <w:between w:val="nil"/>
        </w:pBdr>
        <w:spacing w:after="0" w:line="240" w:lineRule="auto"/>
        <w:ind w:left="1080"/>
      </w:pPr>
      <w:r>
        <w:rPr>
          <w:highlight w:val="green"/>
        </w:rPr>
        <w:t>HTML</w:t>
      </w:r>
      <w:r>
        <w:rPr>
          <w:highlight w:val="green"/>
          <w:rtl/>
        </w:rPr>
        <w:t xml:space="preserve"> - רק אם </w:t>
      </w:r>
      <w:proofErr w:type="spellStart"/>
      <w:r>
        <w:rPr>
          <w:highlight w:val="green"/>
          <w:rtl/>
        </w:rPr>
        <w:t>ישאר</w:t>
      </w:r>
      <w:proofErr w:type="spellEnd"/>
      <w:r>
        <w:rPr>
          <w:highlight w:val="green"/>
          <w:rtl/>
        </w:rPr>
        <w:t xml:space="preserve"> זמן אני ארצה ליצור אתר הרשמה במקום עמדת התקנה שתעשה בדיוק מה שעמדת ההתקנה אמורה </w:t>
      </w:r>
      <w:proofErr w:type="gramStart"/>
      <w:r>
        <w:rPr>
          <w:highlight w:val="green"/>
          <w:rtl/>
        </w:rPr>
        <w:t>לעשות(</w:t>
      </w:r>
      <w:proofErr w:type="gramEnd"/>
      <w:r>
        <w:rPr>
          <w:highlight w:val="green"/>
          <w:rtl/>
        </w:rPr>
        <w:t>מסמן את זה כי לא בטוח יקרה)</w:t>
      </w:r>
    </w:p>
    <w:p w:rsidR="00546D15" w:rsidRDefault="00546D15">
      <w:pPr>
        <w:pBdr>
          <w:top w:val="nil"/>
          <w:left w:val="nil"/>
          <w:bottom w:val="nil"/>
          <w:right w:val="nil"/>
          <w:between w:val="nil"/>
        </w:pBdr>
        <w:spacing w:after="0" w:line="240" w:lineRule="auto"/>
        <w:ind w:left="1080"/>
      </w:pPr>
    </w:p>
    <w:p w:rsidR="00546D15" w:rsidRDefault="00546D15">
      <w:pPr>
        <w:pBdr>
          <w:top w:val="nil"/>
          <w:left w:val="nil"/>
          <w:bottom w:val="nil"/>
          <w:right w:val="nil"/>
          <w:between w:val="nil"/>
        </w:pBdr>
        <w:spacing w:after="0" w:line="240" w:lineRule="auto"/>
        <w:ind w:left="1080"/>
        <w:rPr>
          <w:b/>
          <w:bCs/>
          <w:u w:val="single"/>
        </w:rPr>
      </w:pPr>
    </w:p>
    <w:p w:rsidR="00546D15" w:rsidRDefault="00942D4E">
      <w:pPr>
        <w:pBdr>
          <w:top w:val="nil"/>
          <w:left w:val="nil"/>
          <w:bottom w:val="nil"/>
          <w:right w:val="nil"/>
          <w:between w:val="nil"/>
        </w:pBdr>
        <w:spacing w:after="0" w:line="240" w:lineRule="auto"/>
        <w:ind w:left="1080"/>
        <w:rPr>
          <w:b/>
          <w:bCs/>
          <w:u w:val="single"/>
        </w:rPr>
      </w:pPr>
      <w:r>
        <w:rPr>
          <w:b/>
          <w:bCs/>
          <w:u w:val="single"/>
          <w:rtl/>
        </w:rPr>
        <w:t>כלי פיתוח וכלים הנדרשים לבדיקות:</w:t>
      </w:r>
    </w:p>
    <w:p w:rsidR="00546D15" w:rsidRDefault="00942D4E">
      <w:pPr>
        <w:pBdr>
          <w:top w:val="nil"/>
          <w:left w:val="nil"/>
          <w:bottom w:val="nil"/>
          <w:right w:val="nil"/>
          <w:between w:val="nil"/>
        </w:pBdr>
        <w:spacing w:after="0" w:line="240" w:lineRule="auto"/>
        <w:ind w:left="1080"/>
      </w:pPr>
      <w:r>
        <w:t>PYCHARM</w:t>
      </w:r>
      <w:r>
        <w:rPr>
          <w:rtl/>
        </w:rPr>
        <w:t xml:space="preserve"> – כלי בוא </w:t>
      </w:r>
      <w:proofErr w:type="spellStart"/>
      <w:r>
        <w:rPr>
          <w:rtl/>
        </w:rPr>
        <w:t>יכתב</w:t>
      </w:r>
      <w:proofErr w:type="spellEnd"/>
      <w:r>
        <w:rPr>
          <w:rtl/>
        </w:rPr>
        <w:t xml:space="preserve"> כל הקוד של המערכת צד שרת צד לקוח</w:t>
      </w:r>
    </w:p>
    <w:p w:rsidR="00546D15" w:rsidRDefault="00942D4E">
      <w:pPr>
        <w:pBdr>
          <w:top w:val="nil"/>
          <w:left w:val="nil"/>
          <w:bottom w:val="nil"/>
          <w:right w:val="nil"/>
          <w:between w:val="nil"/>
        </w:pBdr>
        <w:spacing w:after="0" w:line="240" w:lineRule="auto"/>
        <w:ind w:left="1080"/>
      </w:pPr>
      <w:r>
        <w:t>USB</w:t>
      </w:r>
      <w:r>
        <w:rPr>
          <w:rtl/>
        </w:rPr>
        <w:t xml:space="preserve"> – שם מתקיים כל ההצפנה והפיענוח עצמו ועל זה מבוסס כל הפרויקט הרוצה </w:t>
      </w:r>
    </w:p>
    <w:p w:rsidR="00546D15" w:rsidRDefault="00942D4E">
      <w:pPr>
        <w:pBdr>
          <w:top w:val="nil"/>
          <w:left w:val="nil"/>
          <w:bottom w:val="nil"/>
          <w:right w:val="nil"/>
          <w:between w:val="nil"/>
        </w:pBdr>
        <w:spacing w:after="0" w:line="240" w:lineRule="auto"/>
        <w:ind w:left="1080"/>
      </w:pPr>
      <w:r>
        <w:t>WIRSHARK</w:t>
      </w:r>
      <w:r>
        <w:rPr>
          <w:rtl/>
        </w:rPr>
        <w:t xml:space="preserve"> – ישמש לבדיקות תקשורת</w:t>
      </w:r>
    </w:p>
    <w:p w:rsidR="00546D15" w:rsidRDefault="00942D4E">
      <w:pPr>
        <w:pBdr>
          <w:top w:val="nil"/>
          <w:left w:val="nil"/>
          <w:bottom w:val="nil"/>
          <w:right w:val="nil"/>
          <w:between w:val="nil"/>
        </w:pBdr>
        <w:spacing w:after="0" w:line="240" w:lineRule="auto"/>
        <w:ind w:left="1080"/>
      </w:pPr>
      <w:r>
        <w:t>FILE EXPLORER</w:t>
      </w:r>
      <w:r>
        <w:rPr>
          <w:rtl/>
        </w:rPr>
        <w:t xml:space="preserve"> – ישמש לבדיקה של </w:t>
      </w:r>
      <w:proofErr w:type="spellStart"/>
      <w:r>
        <w:rPr>
          <w:rtl/>
        </w:rPr>
        <w:t>של</w:t>
      </w:r>
      <w:proofErr w:type="spellEnd"/>
      <w:r>
        <w:rPr>
          <w:rtl/>
        </w:rPr>
        <w:t xml:space="preserve"> מידע מוצפן בתוך ה</w:t>
      </w:r>
      <w:r>
        <w:t>DOK</w:t>
      </w:r>
    </w:p>
    <w:p w:rsidR="00546D15" w:rsidRDefault="00942D4E">
      <w:pPr>
        <w:pBdr>
          <w:top w:val="nil"/>
          <w:left w:val="nil"/>
          <w:bottom w:val="nil"/>
          <w:right w:val="nil"/>
          <w:between w:val="nil"/>
        </w:pBdr>
        <w:spacing w:after="0" w:line="240" w:lineRule="auto"/>
        <w:ind w:left="1080"/>
      </w:pPr>
      <w:r>
        <w:t>DB BROWSER</w:t>
      </w:r>
      <w:r>
        <w:rPr>
          <w:rtl/>
        </w:rPr>
        <w:t xml:space="preserve"> – </w:t>
      </w:r>
      <w:proofErr w:type="spellStart"/>
      <w:r>
        <w:rPr>
          <w:rtl/>
        </w:rPr>
        <w:t>צפיה</w:t>
      </w:r>
      <w:proofErr w:type="spellEnd"/>
      <w:r>
        <w:rPr>
          <w:rtl/>
        </w:rPr>
        <w:t xml:space="preserve"> בבסיס נתונים</w:t>
      </w:r>
    </w:p>
    <w:p w:rsidR="00546D15" w:rsidRDefault="00546D15">
      <w:pPr>
        <w:pBdr>
          <w:top w:val="nil"/>
          <w:left w:val="nil"/>
          <w:bottom w:val="nil"/>
          <w:right w:val="nil"/>
          <w:between w:val="nil"/>
        </w:pBdr>
        <w:spacing w:after="0" w:line="240" w:lineRule="auto"/>
        <w:ind w:left="1080"/>
      </w:pPr>
    </w:p>
    <w:p w:rsidR="00546D15" w:rsidRDefault="00546D15">
      <w:pPr>
        <w:pBdr>
          <w:top w:val="nil"/>
          <w:left w:val="nil"/>
          <w:bottom w:val="nil"/>
          <w:right w:val="nil"/>
          <w:between w:val="nil"/>
        </w:pBdr>
        <w:spacing w:after="0"/>
        <w:ind w:left="720"/>
      </w:pPr>
    </w:p>
    <w:p w:rsidR="00546D15" w:rsidRDefault="00942D4E">
      <w:pPr>
        <w:pBdr>
          <w:top w:val="nil"/>
          <w:left w:val="nil"/>
          <w:bottom w:val="nil"/>
          <w:right w:val="nil"/>
          <w:between w:val="nil"/>
        </w:pBdr>
        <w:spacing w:after="0"/>
        <w:ind w:left="720"/>
      </w:pPr>
      <w:r>
        <w:rPr>
          <w:color w:val="000000"/>
          <w:sz w:val="28"/>
          <w:szCs w:val="28"/>
          <w:rtl/>
        </w:rPr>
        <w:t>תיאור האלגוריתמים המרכזיים בפרויקט</w:t>
      </w:r>
    </w:p>
    <w:p w:rsidR="00546D15" w:rsidRDefault="00546D15">
      <w:pPr>
        <w:pBdr>
          <w:top w:val="nil"/>
          <w:left w:val="nil"/>
          <w:bottom w:val="nil"/>
          <w:right w:val="nil"/>
          <w:between w:val="nil"/>
        </w:pBdr>
        <w:spacing w:after="0" w:line="240" w:lineRule="auto"/>
      </w:pPr>
    </w:p>
    <w:p w:rsidR="00546D15" w:rsidRDefault="00546D15">
      <w:pPr>
        <w:pBdr>
          <w:top w:val="nil"/>
          <w:left w:val="nil"/>
          <w:bottom w:val="nil"/>
          <w:right w:val="nil"/>
          <w:between w:val="nil"/>
        </w:pBdr>
        <w:spacing w:after="0" w:line="240" w:lineRule="auto"/>
      </w:pPr>
    </w:p>
    <w:p w:rsidR="00546D15" w:rsidRDefault="00546D15">
      <w:pPr>
        <w:pBdr>
          <w:top w:val="nil"/>
          <w:left w:val="nil"/>
          <w:bottom w:val="nil"/>
          <w:right w:val="nil"/>
          <w:between w:val="nil"/>
        </w:pBdr>
        <w:spacing w:after="0" w:line="240" w:lineRule="auto"/>
      </w:pPr>
    </w:p>
    <w:p w:rsidR="00546D15" w:rsidRDefault="00942D4E">
      <w:pPr>
        <w:pBdr>
          <w:top w:val="nil"/>
          <w:left w:val="nil"/>
          <w:bottom w:val="nil"/>
          <w:right w:val="nil"/>
          <w:between w:val="nil"/>
        </w:pBdr>
        <w:spacing w:after="0" w:line="240" w:lineRule="auto"/>
        <w:ind w:left="360"/>
      </w:pPr>
      <w:r>
        <w:rPr>
          <w:rtl/>
        </w:rPr>
        <w:t>סוגיה  - פענוח הקבצים</w:t>
      </w:r>
      <w:r>
        <w:rPr>
          <w:rtl/>
        </w:rPr>
        <w:br/>
        <w:t>תיאור – האם בעת הזדהות נכונה של המשתמש מפענחים לו את כל הקבצים</w:t>
      </w:r>
    </w:p>
    <w:tbl>
      <w:tblPr>
        <w:tblStyle w:val="affc"/>
        <w:bidiVisual/>
        <w:tblW w:w="793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
        <w:gridCol w:w="2410"/>
        <w:gridCol w:w="2541"/>
        <w:gridCol w:w="1988"/>
      </w:tblGrid>
      <w:tr w:rsidR="00546D15">
        <w:trPr>
          <w:tblHeader/>
        </w:trPr>
        <w:tc>
          <w:tcPr>
            <w:tcW w:w="996" w:type="dxa"/>
            <w:shd w:val="clear" w:color="auto" w:fill="F2DCDB"/>
          </w:tcPr>
          <w:p w:rsidR="00546D15" w:rsidRDefault="00942D4E">
            <w:r>
              <w:rPr>
                <w:rtl/>
              </w:rPr>
              <w:t>מספר</w:t>
            </w:r>
          </w:p>
        </w:tc>
        <w:tc>
          <w:tcPr>
            <w:tcW w:w="2410" w:type="dxa"/>
            <w:shd w:val="clear" w:color="auto" w:fill="F2DCDB"/>
          </w:tcPr>
          <w:p w:rsidR="00546D15" w:rsidRDefault="00942D4E">
            <w:r>
              <w:rPr>
                <w:rtl/>
              </w:rPr>
              <w:t>האופציה</w:t>
            </w:r>
          </w:p>
        </w:tc>
        <w:tc>
          <w:tcPr>
            <w:tcW w:w="2541" w:type="dxa"/>
            <w:shd w:val="clear" w:color="auto" w:fill="F2DCDB"/>
          </w:tcPr>
          <w:p w:rsidR="00546D15" w:rsidRDefault="00942D4E">
            <w:r>
              <w:rPr>
                <w:rtl/>
              </w:rPr>
              <w:t xml:space="preserve">יתרונות </w:t>
            </w:r>
          </w:p>
        </w:tc>
        <w:tc>
          <w:tcPr>
            <w:tcW w:w="1988" w:type="dxa"/>
            <w:shd w:val="clear" w:color="auto" w:fill="F2DCDB"/>
          </w:tcPr>
          <w:p w:rsidR="00546D15" w:rsidRDefault="00942D4E">
            <w:r>
              <w:rPr>
                <w:rtl/>
              </w:rPr>
              <w:t>חסרונות</w:t>
            </w:r>
          </w:p>
        </w:tc>
      </w:tr>
      <w:tr w:rsidR="00546D15">
        <w:tc>
          <w:tcPr>
            <w:tcW w:w="996" w:type="dxa"/>
          </w:tcPr>
          <w:p w:rsidR="00546D15" w:rsidRDefault="00942D4E">
            <w:r>
              <w:t>1</w:t>
            </w:r>
          </w:p>
        </w:tc>
        <w:tc>
          <w:tcPr>
            <w:tcW w:w="2410" w:type="dxa"/>
          </w:tcPr>
          <w:p w:rsidR="00546D15" w:rsidRDefault="00942D4E">
            <w:r>
              <w:rPr>
                <w:rtl/>
              </w:rPr>
              <w:t>פענוח מידי של כלל הקבצים</w:t>
            </w:r>
          </w:p>
        </w:tc>
        <w:tc>
          <w:tcPr>
            <w:tcW w:w="2541" w:type="dxa"/>
          </w:tcPr>
          <w:p w:rsidR="00546D15" w:rsidRDefault="00942D4E">
            <w:r>
              <w:rPr>
                <w:rtl/>
              </w:rPr>
              <w:t>כל הקבצים זמינים ללקוח</w:t>
            </w:r>
          </w:p>
        </w:tc>
        <w:tc>
          <w:tcPr>
            <w:tcW w:w="1988" w:type="dxa"/>
          </w:tcPr>
          <w:p w:rsidR="00546D15" w:rsidRDefault="00942D4E">
            <w:r>
              <w:rPr>
                <w:rtl/>
              </w:rPr>
              <w:t xml:space="preserve">תהליך ארוך – יכול להתיש את המשתמש וגם לעכב את יציאתו </w:t>
            </w:r>
          </w:p>
          <w:p w:rsidR="00546D15" w:rsidRDefault="00942D4E">
            <w:r>
              <w:rPr>
                <w:rtl/>
              </w:rPr>
              <w:t>תהליך מיותר – יתכן ובכלל לא ייגש לקבצים</w:t>
            </w:r>
          </w:p>
          <w:p w:rsidR="00546D15" w:rsidRDefault="00942D4E">
            <w:r>
              <w:rPr>
                <w:rtl/>
              </w:rPr>
              <w:t>מסוכן – כל הקבצים חשופים ופגיעים</w:t>
            </w:r>
          </w:p>
        </w:tc>
      </w:tr>
      <w:tr w:rsidR="00546D15">
        <w:tc>
          <w:tcPr>
            <w:tcW w:w="996" w:type="dxa"/>
          </w:tcPr>
          <w:p w:rsidR="00546D15" w:rsidRDefault="00942D4E">
            <w:r>
              <w:t>2</w:t>
            </w:r>
          </w:p>
        </w:tc>
        <w:tc>
          <w:tcPr>
            <w:tcW w:w="2410" w:type="dxa"/>
          </w:tcPr>
          <w:p w:rsidR="00546D15" w:rsidRDefault="00942D4E">
            <w:r>
              <w:rPr>
                <w:rtl/>
              </w:rPr>
              <w:t>פענוח שמות הקבצים בלבד ופענוח קובץ רק לאחר בחירתו</w:t>
            </w:r>
          </w:p>
        </w:tc>
        <w:tc>
          <w:tcPr>
            <w:tcW w:w="2541" w:type="dxa"/>
          </w:tcPr>
          <w:p w:rsidR="00546D15" w:rsidRDefault="00942D4E">
            <w:r>
              <w:rPr>
                <w:rtl/>
              </w:rPr>
              <w:t>תהליך קצר</w:t>
            </w:r>
            <w:r>
              <w:rPr>
                <w:rtl/>
              </w:rPr>
              <w:br/>
              <w:t>לא חושף קבצים שלא משתמשים בהם</w:t>
            </w:r>
          </w:p>
        </w:tc>
        <w:tc>
          <w:tcPr>
            <w:tcW w:w="1988" w:type="dxa"/>
          </w:tcPr>
          <w:p w:rsidR="00546D15" w:rsidRDefault="00942D4E">
            <w:r>
              <w:rPr>
                <w:rtl/>
              </w:rPr>
              <w:t>פתיחת קובץ יכולה להתעכב</w:t>
            </w:r>
          </w:p>
        </w:tc>
      </w:tr>
      <w:tr w:rsidR="00546D15" w:rsidDel="001E21BF">
        <w:trPr>
          <w:del w:id="1184" w:author="talmid" w:date="2026-01-08T13:20:00Z"/>
        </w:trPr>
        <w:tc>
          <w:tcPr>
            <w:tcW w:w="996" w:type="dxa"/>
          </w:tcPr>
          <w:p w:rsidR="00546D15" w:rsidDel="001E21BF" w:rsidRDefault="00546D15">
            <w:pPr>
              <w:rPr>
                <w:del w:id="1185" w:author="talmid" w:date="2026-01-08T13:20:00Z"/>
              </w:rPr>
            </w:pPr>
          </w:p>
        </w:tc>
        <w:tc>
          <w:tcPr>
            <w:tcW w:w="2410" w:type="dxa"/>
          </w:tcPr>
          <w:p w:rsidR="00546D15" w:rsidDel="001E21BF" w:rsidRDefault="00546D15">
            <w:pPr>
              <w:rPr>
                <w:del w:id="1186" w:author="talmid" w:date="2026-01-08T13:20:00Z"/>
              </w:rPr>
            </w:pPr>
          </w:p>
        </w:tc>
        <w:tc>
          <w:tcPr>
            <w:tcW w:w="2541" w:type="dxa"/>
          </w:tcPr>
          <w:p w:rsidR="00546D15" w:rsidDel="001E21BF" w:rsidRDefault="00546D15">
            <w:pPr>
              <w:rPr>
                <w:del w:id="1187" w:author="talmid" w:date="2026-01-08T13:20:00Z"/>
              </w:rPr>
            </w:pPr>
          </w:p>
        </w:tc>
        <w:tc>
          <w:tcPr>
            <w:tcW w:w="1988" w:type="dxa"/>
          </w:tcPr>
          <w:p w:rsidR="00546D15" w:rsidDel="001E21BF" w:rsidRDefault="00546D15">
            <w:pPr>
              <w:rPr>
                <w:del w:id="1188" w:author="talmid" w:date="2026-01-08T13:20:00Z"/>
              </w:rPr>
            </w:pPr>
          </w:p>
        </w:tc>
      </w:tr>
    </w:tbl>
    <w:p w:rsidR="00546D15" w:rsidDel="001E21BF" w:rsidRDefault="00942D4E">
      <w:pPr>
        <w:pBdr>
          <w:top w:val="nil"/>
          <w:left w:val="nil"/>
          <w:bottom w:val="nil"/>
          <w:right w:val="nil"/>
          <w:between w:val="nil"/>
        </w:pBdr>
        <w:spacing w:after="0" w:line="240" w:lineRule="auto"/>
        <w:ind w:left="360"/>
        <w:rPr>
          <w:del w:id="1189" w:author="talmid" w:date="2026-01-08T13:20:00Z"/>
        </w:rPr>
      </w:pPr>
      <w:del w:id="1190" w:author="talmid" w:date="2026-01-08T13:20:00Z">
        <w:r w:rsidDel="001E21BF">
          <w:delText xml:space="preserve"> </w:delText>
        </w:r>
      </w:del>
    </w:p>
    <w:p w:rsidR="00546D15" w:rsidRDefault="00942D4E">
      <w:r>
        <w:rPr>
          <w:rtl/>
        </w:rPr>
        <w:t xml:space="preserve">החלופה שנבחרה היא </w:t>
      </w:r>
      <w:r>
        <w:rPr>
          <w:b/>
          <w:bCs/>
          <w:rtl/>
        </w:rPr>
        <w:t>פענוח שמות הקבצים בלבד ופענוח קובץ רק לאחר בחירתו</w:t>
      </w:r>
      <w:r>
        <w:rPr>
          <w:rtl/>
        </w:rPr>
        <w:t xml:space="preserve"> מכיוון שבאופציה הזאת יש הכי פחות חסרונות והיא חסכונית ולא מעמיסה על מערכת</w:t>
      </w:r>
    </w:p>
    <w:p w:rsidR="00546D15" w:rsidRDefault="00546D15"/>
    <w:p w:rsidR="00546D15" w:rsidRDefault="00942D4E">
      <w:pPr>
        <w:pBdr>
          <w:top w:val="nil"/>
          <w:left w:val="nil"/>
          <w:bottom w:val="nil"/>
          <w:right w:val="nil"/>
          <w:between w:val="nil"/>
        </w:pBdr>
        <w:spacing w:after="0" w:line="240" w:lineRule="auto"/>
        <w:ind w:left="360"/>
      </w:pPr>
      <w:r>
        <w:rPr>
          <w:rtl/>
        </w:rPr>
        <w:t>סוגיה  - שמירת שם משתמש וסיסמה</w:t>
      </w:r>
      <w:r>
        <w:rPr>
          <w:rtl/>
        </w:rPr>
        <w:br/>
        <w:t>תיאור – איך שומרים את המידע של זיהוי המשתמש?</w:t>
      </w:r>
    </w:p>
    <w:tbl>
      <w:tblPr>
        <w:tblStyle w:val="affd"/>
        <w:bidiVisual/>
        <w:tblW w:w="793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
        <w:gridCol w:w="2410"/>
        <w:gridCol w:w="2541"/>
        <w:gridCol w:w="1988"/>
      </w:tblGrid>
      <w:tr w:rsidR="00546D15">
        <w:trPr>
          <w:tblHeader/>
        </w:trPr>
        <w:tc>
          <w:tcPr>
            <w:tcW w:w="996" w:type="dxa"/>
            <w:shd w:val="clear" w:color="auto" w:fill="F2DCDB"/>
          </w:tcPr>
          <w:p w:rsidR="00546D15" w:rsidRDefault="00942D4E">
            <w:r>
              <w:rPr>
                <w:rtl/>
              </w:rPr>
              <w:t>מספר</w:t>
            </w:r>
          </w:p>
        </w:tc>
        <w:tc>
          <w:tcPr>
            <w:tcW w:w="2410" w:type="dxa"/>
            <w:shd w:val="clear" w:color="auto" w:fill="F2DCDB"/>
          </w:tcPr>
          <w:p w:rsidR="00546D15" w:rsidRDefault="00942D4E">
            <w:r>
              <w:rPr>
                <w:rtl/>
              </w:rPr>
              <w:t>האופציה</w:t>
            </w:r>
          </w:p>
        </w:tc>
        <w:tc>
          <w:tcPr>
            <w:tcW w:w="2541" w:type="dxa"/>
            <w:shd w:val="clear" w:color="auto" w:fill="F2DCDB"/>
          </w:tcPr>
          <w:p w:rsidR="00546D15" w:rsidRDefault="00942D4E">
            <w:r>
              <w:rPr>
                <w:rtl/>
              </w:rPr>
              <w:t xml:space="preserve">יתרונות </w:t>
            </w:r>
          </w:p>
        </w:tc>
        <w:tc>
          <w:tcPr>
            <w:tcW w:w="1988" w:type="dxa"/>
            <w:shd w:val="clear" w:color="auto" w:fill="F2DCDB"/>
          </w:tcPr>
          <w:p w:rsidR="00546D15" w:rsidRDefault="00942D4E">
            <w:r>
              <w:rPr>
                <w:rtl/>
              </w:rPr>
              <w:t>חסרונות</w:t>
            </w:r>
          </w:p>
        </w:tc>
      </w:tr>
      <w:tr w:rsidR="00546D15">
        <w:tc>
          <w:tcPr>
            <w:tcW w:w="996" w:type="dxa"/>
          </w:tcPr>
          <w:p w:rsidR="00546D15" w:rsidRDefault="00942D4E">
            <w:r>
              <w:t>1</w:t>
            </w:r>
          </w:p>
        </w:tc>
        <w:tc>
          <w:tcPr>
            <w:tcW w:w="2410" w:type="dxa"/>
          </w:tcPr>
          <w:p w:rsidR="00546D15" w:rsidRDefault="00942D4E">
            <w:r>
              <w:rPr>
                <w:rtl/>
              </w:rPr>
              <w:t>שמירה בתוך הקוד</w:t>
            </w:r>
          </w:p>
        </w:tc>
        <w:tc>
          <w:tcPr>
            <w:tcW w:w="2541" w:type="dxa"/>
          </w:tcPr>
          <w:p w:rsidR="00546D15" w:rsidRDefault="00942D4E">
            <w:r>
              <w:rPr>
                <w:rtl/>
              </w:rPr>
              <w:t>קל לשימוש</w:t>
            </w:r>
          </w:p>
        </w:tc>
        <w:tc>
          <w:tcPr>
            <w:tcW w:w="1988" w:type="dxa"/>
          </w:tcPr>
          <w:p w:rsidR="00546D15" w:rsidRDefault="00942D4E">
            <w:r>
              <w:rPr>
                <w:rtl/>
              </w:rPr>
              <w:t>פריץ מאוד למשתמשים ב</w:t>
            </w:r>
            <w:r>
              <w:t>IDA – REVERS ENGENIRING</w:t>
            </w:r>
          </w:p>
        </w:tc>
      </w:tr>
      <w:tr w:rsidR="00546D15">
        <w:tc>
          <w:tcPr>
            <w:tcW w:w="996" w:type="dxa"/>
          </w:tcPr>
          <w:p w:rsidR="00546D15" w:rsidRDefault="00942D4E">
            <w:r>
              <w:t>2</w:t>
            </w:r>
          </w:p>
        </w:tc>
        <w:tc>
          <w:tcPr>
            <w:tcW w:w="2410" w:type="dxa"/>
          </w:tcPr>
          <w:p w:rsidR="00546D15" w:rsidRDefault="00942D4E">
            <w:r>
              <w:rPr>
                <w:rtl/>
              </w:rPr>
              <w:t>שמירת הקוד בתוך קובץ מלא מידע</w:t>
            </w:r>
          </w:p>
        </w:tc>
        <w:tc>
          <w:tcPr>
            <w:tcW w:w="2541" w:type="dxa"/>
          </w:tcPr>
          <w:p w:rsidR="00546D15" w:rsidRDefault="00942D4E">
            <w:r>
              <w:rPr>
                <w:rtl/>
              </w:rPr>
              <w:t>קל לשימוש</w:t>
            </w:r>
          </w:p>
        </w:tc>
        <w:tc>
          <w:tcPr>
            <w:tcW w:w="1988" w:type="dxa"/>
          </w:tcPr>
          <w:p w:rsidR="00546D15" w:rsidRDefault="00942D4E">
            <w:r>
              <w:rPr>
                <w:rtl/>
              </w:rPr>
              <w:t>חשוף מאוד</w:t>
            </w:r>
          </w:p>
          <w:p w:rsidR="00546D15" w:rsidRDefault="00942D4E">
            <w:r>
              <w:rPr>
                <w:rtl/>
              </w:rPr>
              <w:t>גל בן אדם הנמצא ליד ה</w:t>
            </w:r>
            <w:r>
              <w:t>USB</w:t>
            </w:r>
            <w:r>
              <w:rPr>
                <w:rtl/>
              </w:rPr>
              <w:t xml:space="preserve"> יכול לגשת לזה בקלות</w:t>
            </w:r>
          </w:p>
          <w:p w:rsidR="00546D15" w:rsidRDefault="00942D4E">
            <w:r>
              <w:rPr>
                <w:rtl/>
              </w:rPr>
              <w:t>אפשר להצפין את זה בקלות ואז לא נוכל לדעת איך לפענח פעם הבאה</w:t>
            </w:r>
          </w:p>
        </w:tc>
      </w:tr>
      <w:tr w:rsidR="00546D15">
        <w:tc>
          <w:tcPr>
            <w:tcW w:w="996" w:type="dxa"/>
          </w:tcPr>
          <w:p w:rsidR="00546D15" w:rsidRDefault="00942D4E">
            <w:r>
              <w:t>3.</w:t>
            </w:r>
          </w:p>
        </w:tc>
        <w:tc>
          <w:tcPr>
            <w:tcW w:w="2410" w:type="dxa"/>
          </w:tcPr>
          <w:p w:rsidR="00546D15" w:rsidRDefault="00942D4E">
            <w:r>
              <w:rPr>
                <w:rtl/>
              </w:rPr>
              <w:t>שמירה בתוך הקוד של ה</w:t>
            </w:r>
            <w:r>
              <w:t>HASH</w:t>
            </w:r>
            <w:r>
              <w:rPr>
                <w:rtl/>
              </w:rPr>
              <w:t xml:space="preserve"> של המשתמש </w:t>
            </w:r>
          </w:p>
        </w:tc>
        <w:tc>
          <w:tcPr>
            <w:tcW w:w="2541" w:type="dxa"/>
          </w:tcPr>
          <w:p w:rsidR="00546D15" w:rsidRDefault="00942D4E">
            <w:r>
              <w:rPr>
                <w:rtl/>
              </w:rPr>
              <w:t>מוגן מאנשים</w:t>
            </w:r>
          </w:p>
          <w:p w:rsidR="00546D15" w:rsidRDefault="00942D4E">
            <w:r>
              <w:rPr>
                <w:rtl/>
              </w:rPr>
              <w:t xml:space="preserve">בן אדם שעושה </w:t>
            </w:r>
            <w:r>
              <w:t>REVERS ENGENIRING</w:t>
            </w:r>
            <w:r>
              <w:rPr>
                <w:rtl/>
              </w:rPr>
              <w:t xml:space="preserve"> לא יוכל לעשות כלום עם המידע הזה</w:t>
            </w:r>
          </w:p>
        </w:tc>
        <w:tc>
          <w:tcPr>
            <w:tcW w:w="1988" w:type="dxa"/>
          </w:tcPr>
          <w:p w:rsidR="00546D15" w:rsidRDefault="00942D4E">
            <w:r>
              <w:rPr>
                <w:rtl/>
              </w:rPr>
              <w:t xml:space="preserve">יותר עבודה לממשק משתמש – צריך לעשות </w:t>
            </w:r>
            <w:r>
              <w:t>HASH</w:t>
            </w:r>
            <w:r>
              <w:rPr>
                <w:rtl/>
              </w:rPr>
              <w:t xml:space="preserve"> בעצמו כל פעם על מנת לבדוק אם הקוד תקין</w:t>
            </w:r>
          </w:p>
        </w:tc>
      </w:tr>
    </w:tbl>
    <w:p w:rsidR="00546D15" w:rsidRDefault="00942D4E">
      <w:pPr>
        <w:pBdr>
          <w:top w:val="nil"/>
          <w:left w:val="nil"/>
          <w:bottom w:val="nil"/>
          <w:right w:val="nil"/>
          <w:between w:val="nil"/>
        </w:pBdr>
        <w:spacing w:after="0" w:line="240" w:lineRule="auto"/>
        <w:ind w:left="360"/>
      </w:pPr>
      <w:r>
        <w:t xml:space="preserve"> </w:t>
      </w:r>
    </w:p>
    <w:p w:rsidR="00546D15" w:rsidRDefault="00942D4E">
      <w:r>
        <w:rPr>
          <w:rtl/>
        </w:rPr>
        <w:t xml:space="preserve">החלופה שנבחרה היא </w:t>
      </w:r>
      <w:r>
        <w:rPr>
          <w:b/>
          <w:bCs/>
          <w:rtl/>
        </w:rPr>
        <w:t>שמירה בתוך הקוד של ה</w:t>
      </w:r>
      <w:r>
        <w:rPr>
          <w:b/>
          <w:bCs/>
        </w:rPr>
        <w:t>HASH</w:t>
      </w:r>
      <w:r>
        <w:rPr>
          <w:b/>
          <w:bCs/>
          <w:rtl/>
        </w:rPr>
        <w:t xml:space="preserve"> של המשתמש</w:t>
      </w:r>
      <w:r>
        <w:rPr>
          <w:rtl/>
        </w:rPr>
        <w:t xml:space="preserve"> מכיוון שזה הכי בטוח והחשיבות הכי גדולה של הפרויקט זה האבטחה שלו ואיני רוצה שבן אדם מהצד פשוט יוכל לבוא ולהיכנס לקוד שלי</w:t>
      </w:r>
    </w:p>
    <w:p w:rsidR="00546D15" w:rsidRDefault="00546D15"/>
    <w:p w:rsidR="00546D15" w:rsidRDefault="00942D4E">
      <w:pPr>
        <w:pBdr>
          <w:top w:val="nil"/>
          <w:left w:val="nil"/>
          <w:bottom w:val="nil"/>
          <w:right w:val="nil"/>
          <w:between w:val="nil"/>
        </w:pBdr>
        <w:spacing w:after="0" w:line="240" w:lineRule="auto"/>
        <w:ind w:left="360"/>
      </w:pPr>
      <w:r>
        <w:rPr>
          <w:rtl/>
        </w:rPr>
        <w:t>סוגיה  - מעבר המידע לגיבוי בשרת</w:t>
      </w:r>
      <w:r>
        <w:rPr>
          <w:rtl/>
        </w:rPr>
        <w:br/>
        <w:t>תיאור – איך המידע עובר לשרת וכל כמה זמן?</w:t>
      </w:r>
    </w:p>
    <w:tbl>
      <w:tblPr>
        <w:tblStyle w:val="affe"/>
        <w:bidiVisual/>
        <w:tblW w:w="793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
        <w:gridCol w:w="2410"/>
        <w:gridCol w:w="2541"/>
        <w:gridCol w:w="1988"/>
      </w:tblGrid>
      <w:tr w:rsidR="00546D15">
        <w:trPr>
          <w:tblHeader/>
        </w:trPr>
        <w:tc>
          <w:tcPr>
            <w:tcW w:w="996" w:type="dxa"/>
            <w:shd w:val="clear" w:color="auto" w:fill="F2DCDB"/>
          </w:tcPr>
          <w:p w:rsidR="00546D15" w:rsidRDefault="00942D4E">
            <w:r>
              <w:rPr>
                <w:rtl/>
              </w:rPr>
              <w:t>מספר</w:t>
            </w:r>
          </w:p>
        </w:tc>
        <w:tc>
          <w:tcPr>
            <w:tcW w:w="2410" w:type="dxa"/>
            <w:shd w:val="clear" w:color="auto" w:fill="F2DCDB"/>
          </w:tcPr>
          <w:p w:rsidR="00546D15" w:rsidRDefault="00942D4E">
            <w:r>
              <w:rPr>
                <w:rtl/>
              </w:rPr>
              <w:t>האופציה</w:t>
            </w:r>
          </w:p>
        </w:tc>
        <w:tc>
          <w:tcPr>
            <w:tcW w:w="2541" w:type="dxa"/>
            <w:shd w:val="clear" w:color="auto" w:fill="F2DCDB"/>
          </w:tcPr>
          <w:p w:rsidR="00546D15" w:rsidRDefault="00942D4E">
            <w:r>
              <w:rPr>
                <w:rtl/>
              </w:rPr>
              <w:t xml:space="preserve">יתרונות </w:t>
            </w:r>
          </w:p>
        </w:tc>
        <w:tc>
          <w:tcPr>
            <w:tcW w:w="1988" w:type="dxa"/>
            <w:shd w:val="clear" w:color="auto" w:fill="F2DCDB"/>
          </w:tcPr>
          <w:p w:rsidR="00546D15" w:rsidRDefault="00942D4E">
            <w:r>
              <w:rPr>
                <w:rtl/>
              </w:rPr>
              <w:t>חסרונות</w:t>
            </w:r>
          </w:p>
        </w:tc>
      </w:tr>
      <w:tr w:rsidR="00546D15">
        <w:tc>
          <w:tcPr>
            <w:tcW w:w="996" w:type="dxa"/>
          </w:tcPr>
          <w:p w:rsidR="00546D15" w:rsidRDefault="00942D4E">
            <w:r>
              <w:t>1</w:t>
            </w:r>
          </w:p>
        </w:tc>
        <w:tc>
          <w:tcPr>
            <w:tcW w:w="2410" w:type="dxa"/>
          </w:tcPr>
          <w:p w:rsidR="00546D15" w:rsidRDefault="00942D4E">
            <w:r>
              <w:rPr>
                <w:rtl/>
              </w:rPr>
              <w:t>מעבר בסגירת ה</w:t>
            </w:r>
            <w:r>
              <w:t>DOK</w:t>
            </w:r>
          </w:p>
        </w:tc>
        <w:tc>
          <w:tcPr>
            <w:tcW w:w="2541" w:type="dxa"/>
          </w:tcPr>
          <w:p w:rsidR="00546D15" w:rsidRDefault="00942D4E">
            <w:r>
              <w:rPr>
                <w:rtl/>
              </w:rPr>
              <w:t>מעביר את כל המידע ביחד</w:t>
            </w:r>
          </w:p>
          <w:p w:rsidR="00546D15" w:rsidRDefault="00546D15"/>
        </w:tc>
        <w:tc>
          <w:tcPr>
            <w:tcW w:w="1988" w:type="dxa"/>
          </w:tcPr>
          <w:p w:rsidR="00546D15" w:rsidRDefault="00942D4E">
            <w:r>
              <w:rPr>
                <w:rtl/>
              </w:rPr>
              <w:t>בעת סגירת ה</w:t>
            </w:r>
            <w:r>
              <w:t>DOK</w:t>
            </w:r>
            <w:r>
              <w:rPr>
                <w:rtl/>
              </w:rPr>
              <w:t xml:space="preserve"> </w:t>
            </w:r>
            <w:proofErr w:type="spellStart"/>
            <w:r>
              <w:rPr>
                <w:rtl/>
              </w:rPr>
              <w:t>יקח</w:t>
            </w:r>
            <w:proofErr w:type="spellEnd"/>
            <w:r>
              <w:rPr>
                <w:rtl/>
              </w:rPr>
              <w:t xml:space="preserve"> לך הרבה זמן לצאת</w:t>
            </w:r>
          </w:p>
          <w:p w:rsidR="00546D15" w:rsidRDefault="00942D4E">
            <w:r>
              <w:rPr>
                <w:rtl/>
              </w:rPr>
              <w:t>אם מוציא לפני הזמן המידע פשוט לא יעבור ושום דבר לא ישמר בשרת</w:t>
            </w:r>
          </w:p>
          <w:p w:rsidR="00546D15" w:rsidRDefault="00546D15"/>
        </w:tc>
      </w:tr>
      <w:tr w:rsidR="00546D15">
        <w:tc>
          <w:tcPr>
            <w:tcW w:w="996" w:type="dxa"/>
          </w:tcPr>
          <w:p w:rsidR="00546D15" w:rsidRDefault="00942D4E">
            <w:r>
              <w:t>2</w:t>
            </w:r>
          </w:p>
        </w:tc>
        <w:tc>
          <w:tcPr>
            <w:tcW w:w="2410" w:type="dxa"/>
          </w:tcPr>
          <w:p w:rsidR="00546D15" w:rsidRDefault="00942D4E">
            <w:r>
              <w:rPr>
                <w:rtl/>
              </w:rPr>
              <w:t xml:space="preserve">שמירת שמות הקבצים ומעבר בסוף </w:t>
            </w:r>
          </w:p>
        </w:tc>
        <w:tc>
          <w:tcPr>
            <w:tcW w:w="2541" w:type="dxa"/>
          </w:tcPr>
          <w:p w:rsidR="00546D15" w:rsidRDefault="00942D4E">
            <w:r>
              <w:rPr>
                <w:rtl/>
              </w:rPr>
              <w:t>מעביר את כל המידע ביחד</w:t>
            </w:r>
          </w:p>
          <w:p w:rsidR="00546D15" w:rsidRDefault="00942D4E">
            <w:r>
              <w:rPr>
                <w:rtl/>
              </w:rPr>
              <w:t xml:space="preserve">מגן </w:t>
            </w:r>
            <w:proofErr w:type="spellStart"/>
            <w:r>
              <w:rPr>
                <w:rtl/>
              </w:rPr>
              <w:t>מהוצא</w:t>
            </w:r>
            <w:proofErr w:type="spellEnd"/>
            <w:r>
              <w:rPr>
                <w:rtl/>
              </w:rPr>
              <w:t xml:space="preserve"> סתמית של ה</w:t>
            </w:r>
            <w:r>
              <w:t>DOK</w:t>
            </w:r>
            <w:r>
              <w:rPr>
                <w:rtl/>
              </w:rPr>
              <w:t xml:space="preserve"> וישלח פעם הבאה שינסה כי השם שמור</w:t>
            </w:r>
          </w:p>
        </w:tc>
        <w:tc>
          <w:tcPr>
            <w:tcW w:w="1988" w:type="dxa"/>
          </w:tcPr>
          <w:p w:rsidR="00546D15" w:rsidRDefault="00942D4E">
            <w:r>
              <w:rPr>
                <w:rtl/>
              </w:rPr>
              <w:t>בעת סגירת ה</w:t>
            </w:r>
            <w:r>
              <w:t>DOK</w:t>
            </w:r>
            <w:r>
              <w:rPr>
                <w:rtl/>
              </w:rPr>
              <w:t xml:space="preserve"> </w:t>
            </w:r>
            <w:proofErr w:type="spellStart"/>
            <w:r>
              <w:rPr>
                <w:rtl/>
              </w:rPr>
              <w:t>יקח</w:t>
            </w:r>
            <w:proofErr w:type="spellEnd"/>
            <w:r>
              <w:rPr>
                <w:rtl/>
              </w:rPr>
              <w:t xml:space="preserve"> הרבה זמן עד יציאה</w:t>
            </w:r>
          </w:p>
          <w:p w:rsidR="00546D15" w:rsidRDefault="00942D4E">
            <w:r>
              <w:rPr>
                <w:rtl/>
              </w:rPr>
              <w:t>תופס מקום ב</w:t>
            </w:r>
            <w:r>
              <w:t>DOK</w:t>
            </w:r>
          </w:p>
        </w:tc>
      </w:tr>
      <w:tr w:rsidR="00546D15">
        <w:tc>
          <w:tcPr>
            <w:tcW w:w="996" w:type="dxa"/>
          </w:tcPr>
          <w:p w:rsidR="00546D15" w:rsidRDefault="00942D4E">
            <w:r>
              <w:t>3.</w:t>
            </w:r>
          </w:p>
        </w:tc>
        <w:tc>
          <w:tcPr>
            <w:tcW w:w="2410" w:type="dxa"/>
          </w:tcPr>
          <w:p w:rsidR="00546D15" w:rsidRDefault="00942D4E">
            <w:r>
              <w:rPr>
                <w:rtl/>
              </w:rPr>
              <w:t>ניטור הקבצים ושליחה לשרת,  אם אין שרת שמירת השמות בקובץ מסודר ומוחבא ושליחה בפעם הבאה</w:t>
            </w:r>
          </w:p>
        </w:tc>
        <w:tc>
          <w:tcPr>
            <w:tcW w:w="2541" w:type="dxa"/>
          </w:tcPr>
          <w:p w:rsidR="00546D15" w:rsidRDefault="00942D4E">
            <w:r>
              <w:rPr>
                <w:rtl/>
              </w:rPr>
              <w:t>אין פחד של הוצאה לא בזמן הנכון</w:t>
            </w:r>
          </w:p>
          <w:p w:rsidR="00546D15" w:rsidRDefault="00942D4E">
            <w:r>
              <w:rPr>
                <w:rtl/>
              </w:rPr>
              <w:t>אפשרות עבודה בזמן השליחה</w:t>
            </w:r>
          </w:p>
          <w:p w:rsidR="00546D15" w:rsidRDefault="00546D15"/>
        </w:tc>
        <w:tc>
          <w:tcPr>
            <w:tcW w:w="1988" w:type="dxa"/>
          </w:tcPr>
          <w:p w:rsidR="00546D15" w:rsidRDefault="00942D4E">
            <w:r>
              <w:rPr>
                <w:rtl/>
              </w:rPr>
              <w:t>תופס מקום ב</w:t>
            </w:r>
            <w:r>
              <w:t>DOK</w:t>
            </w:r>
          </w:p>
        </w:tc>
      </w:tr>
    </w:tbl>
    <w:p w:rsidR="00546D15" w:rsidRDefault="00942D4E">
      <w:pPr>
        <w:pBdr>
          <w:top w:val="nil"/>
          <w:left w:val="nil"/>
          <w:bottom w:val="nil"/>
          <w:right w:val="nil"/>
          <w:between w:val="nil"/>
        </w:pBdr>
        <w:spacing w:after="0" w:line="240" w:lineRule="auto"/>
        <w:ind w:left="360"/>
      </w:pPr>
      <w:r>
        <w:t xml:space="preserve">  </w:t>
      </w:r>
    </w:p>
    <w:p w:rsidR="00546D15" w:rsidRDefault="00942D4E">
      <w:pPr>
        <w:pBdr>
          <w:top w:val="nil"/>
          <w:left w:val="nil"/>
          <w:bottom w:val="nil"/>
          <w:right w:val="nil"/>
          <w:between w:val="nil"/>
        </w:pBdr>
        <w:spacing w:after="0" w:line="240" w:lineRule="auto"/>
        <w:ind w:left="360"/>
      </w:pPr>
      <w:r>
        <w:rPr>
          <w:rtl/>
        </w:rPr>
        <w:lastRenderedPageBreak/>
        <w:t xml:space="preserve">החלופה שנבחרה היא </w:t>
      </w:r>
      <w:r>
        <w:rPr>
          <w:b/>
          <w:bCs/>
          <w:rtl/>
        </w:rPr>
        <w:t>ניטור הקבצים ושליחה לשרת,  אם אין שרת שמירת השמות בקובץ מסודר ומוחבא ושליחה בפעם הבאה</w:t>
      </w:r>
      <w:r>
        <w:rPr>
          <w:rtl/>
        </w:rPr>
        <w:t xml:space="preserve"> מכיוון שככה הסיכוי לאבד קובץ ואי גיבוי שלו הוא קטן מאוד והוא גם מוגן ככה מאנשים מבחוץ ואני מוכן לאבד קצת מקום למען גיבוי</w:t>
      </w:r>
    </w:p>
    <w:p w:rsidR="00546D15" w:rsidRDefault="00546D15">
      <w:pPr>
        <w:pBdr>
          <w:top w:val="nil"/>
          <w:left w:val="nil"/>
          <w:bottom w:val="nil"/>
          <w:right w:val="nil"/>
          <w:between w:val="nil"/>
        </w:pBdr>
        <w:spacing w:after="0" w:line="240" w:lineRule="auto"/>
        <w:ind w:left="360"/>
      </w:pPr>
    </w:p>
    <w:p w:rsidR="00546D15" w:rsidRDefault="00546D15">
      <w:pPr>
        <w:pBdr>
          <w:top w:val="nil"/>
          <w:left w:val="nil"/>
          <w:bottom w:val="nil"/>
          <w:right w:val="nil"/>
          <w:between w:val="nil"/>
        </w:pBdr>
        <w:spacing w:after="0" w:line="240" w:lineRule="auto"/>
        <w:ind w:left="360"/>
      </w:pPr>
    </w:p>
    <w:p w:rsidR="00546D15" w:rsidRDefault="00546D15">
      <w:pPr>
        <w:pBdr>
          <w:top w:val="nil"/>
          <w:left w:val="nil"/>
          <w:bottom w:val="nil"/>
          <w:right w:val="nil"/>
          <w:between w:val="nil"/>
        </w:pBdr>
        <w:spacing w:after="0" w:line="240" w:lineRule="auto"/>
        <w:ind w:left="360"/>
      </w:pPr>
    </w:p>
    <w:p w:rsidR="00546D15" w:rsidRDefault="00942D4E">
      <w:pPr>
        <w:pBdr>
          <w:top w:val="nil"/>
          <w:left w:val="nil"/>
          <w:bottom w:val="nil"/>
          <w:right w:val="nil"/>
          <w:between w:val="nil"/>
        </w:pBdr>
        <w:spacing w:after="0" w:line="240" w:lineRule="auto"/>
        <w:ind w:left="360"/>
      </w:pPr>
      <w:r>
        <w:rPr>
          <w:rtl/>
        </w:rPr>
        <w:t>סוגיה  - שמירת מפתח הצפנה של ה</w:t>
      </w:r>
      <w:r>
        <w:t>DOK</w:t>
      </w:r>
      <w:r>
        <w:rPr>
          <w:rtl/>
        </w:rPr>
        <w:br/>
        <w:t>תיאור – איך אני שומר את המפתח הצפנה לקבצים?</w:t>
      </w:r>
    </w:p>
    <w:tbl>
      <w:tblPr>
        <w:tblStyle w:val="afff"/>
        <w:bidiVisual/>
        <w:tblW w:w="793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
        <w:gridCol w:w="2410"/>
        <w:gridCol w:w="2541"/>
        <w:gridCol w:w="1988"/>
      </w:tblGrid>
      <w:tr w:rsidR="00546D15">
        <w:trPr>
          <w:tblHeader/>
        </w:trPr>
        <w:tc>
          <w:tcPr>
            <w:tcW w:w="996" w:type="dxa"/>
            <w:shd w:val="clear" w:color="auto" w:fill="F2DCDB"/>
          </w:tcPr>
          <w:p w:rsidR="00546D15" w:rsidRDefault="00942D4E">
            <w:r>
              <w:rPr>
                <w:rtl/>
              </w:rPr>
              <w:t>מספר</w:t>
            </w:r>
          </w:p>
        </w:tc>
        <w:tc>
          <w:tcPr>
            <w:tcW w:w="2410" w:type="dxa"/>
            <w:shd w:val="clear" w:color="auto" w:fill="F2DCDB"/>
          </w:tcPr>
          <w:p w:rsidR="00546D15" w:rsidRDefault="00942D4E">
            <w:r>
              <w:rPr>
                <w:rtl/>
              </w:rPr>
              <w:t>האופציה</w:t>
            </w:r>
          </w:p>
        </w:tc>
        <w:tc>
          <w:tcPr>
            <w:tcW w:w="2541" w:type="dxa"/>
            <w:shd w:val="clear" w:color="auto" w:fill="F2DCDB"/>
          </w:tcPr>
          <w:p w:rsidR="00546D15" w:rsidRDefault="00942D4E">
            <w:r>
              <w:rPr>
                <w:rtl/>
              </w:rPr>
              <w:t xml:space="preserve">יתרונות </w:t>
            </w:r>
          </w:p>
        </w:tc>
        <w:tc>
          <w:tcPr>
            <w:tcW w:w="1988" w:type="dxa"/>
            <w:shd w:val="clear" w:color="auto" w:fill="F2DCDB"/>
          </w:tcPr>
          <w:p w:rsidR="00546D15" w:rsidRDefault="00942D4E">
            <w:r>
              <w:rPr>
                <w:rtl/>
              </w:rPr>
              <w:t>חסרונות</w:t>
            </w:r>
          </w:p>
        </w:tc>
      </w:tr>
      <w:tr w:rsidR="00546D15">
        <w:tc>
          <w:tcPr>
            <w:tcW w:w="996" w:type="dxa"/>
          </w:tcPr>
          <w:p w:rsidR="00546D15" w:rsidRDefault="00942D4E">
            <w:r>
              <w:t>1</w:t>
            </w:r>
          </w:p>
        </w:tc>
        <w:tc>
          <w:tcPr>
            <w:tcW w:w="2410" w:type="dxa"/>
          </w:tcPr>
          <w:p w:rsidR="00546D15" w:rsidRDefault="00942D4E">
            <w:r>
              <w:rPr>
                <w:rtl/>
              </w:rPr>
              <w:t>שמירה בתוך הקוד</w:t>
            </w:r>
          </w:p>
        </w:tc>
        <w:tc>
          <w:tcPr>
            <w:tcW w:w="2541" w:type="dxa"/>
          </w:tcPr>
          <w:p w:rsidR="00546D15" w:rsidRDefault="00942D4E">
            <w:r>
              <w:rPr>
                <w:rtl/>
              </w:rPr>
              <w:t>קל לשימוש</w:t>
            </w:r>
          </w:p>
        </w:tc>
        <w:tc>
          <w:tcPr>
            <w:tcW w:w="1988" w:type="dxa"/>
          </w:tcPr>
          <w:p w:rsidR="00546D15" w:rsidRDefault="00942D4E">
            <w:r>
              <w:rPr>
                <w:rtl/>
              </w:rPr>
              <w:t>פריץ מאוד למשתמשים ב</w:t>
            </w:r>
            <w:r>
              <w:t>IDA – REVERS ENGENIRING</w:t>
            </w:r>
          </w:p>
        </w:tc>
      </w:tr>
      <w:tr w:rsidR="00546D15">
        <w:tc>
          <w:tcPr>
            <w:tcW w:w="996" w:type="dxa"/>
          </w:tcPr>
          <w:p w:rsidR="00546D15" w:rsidRDefault="00942D4E">
            <w:r>
              <w:t>2</w:t>
            </w:r>
          </w:p>
        </w:tc>
        <w:tc>
          <w:tcPr>
            <w:tcW w:w="2410" w:type="dxa"/>
          </w:tcPr>
          <w:p w:rsidR="00546D15" w:rsidRDefault="00942D4E">
            <w:r>
              <w:rPr>
                <w:rtl/>
              </w:rPr>
              <w:t>שימוש בסיסמה</w:t>
            </w:r>
          </w:p>
        </w:tc>
        <w:tc>
          <w:tcPr>
            <w:tcW w:w="2541" w:type="dxa"/>
          </w:tcPr>
          <w:p w:rsidR="00546D15" w:rsidRDefault="00942D4E">
            <w:r>
              <w:rPr>
                <w:rtl/>
              </w:rPr>
              <w:t xml:space="preserve">לא צריך לשמור שום דבר </w:t>
            </w:r>
          </w:p>
          <w:p w:rsidR="00546D15" w:rsidRDefault="00942D4E">
            <w:r>
              <w:rPr>
                <w:rtl/>
              </w:rPr>
              <w:t>זיהוי ודאי של האדם הנכון</w:t>
            </w:r>
          </w:p>
        </w:tc>
        <w:tc>
          <w:tcPr>
            <w:tcW w:w="1988" w:type="dxa"/>
          </w:tcPr>
          <w:p w:rsidR="00546D15" w:rsidRDefault="00942D4E">
            <w:r>
              <w:rPr>
                <w:rtl/>
              </w:rPr>
              <w:t>קל לניחוש ואז יצור בעיה גדולה מאוד</w:t>
            </w:r>
          </w:p>
          <w:p w:rsidR="00546D15" w:rsidRDefault="00942D4E">
            <w:r>
              <w:rPr>
                <w:rtl/>
              </w:rPr>
              <w:t>המפתח לא שמור בצורה מוצפנת ומוסתרת</w:t>
            </w:r>
          </w:p>
          <w:p w:rsidR="00546D15" w:rsidRDefault="00546D15"/>
        </w:tc>
      </w:tr>
      <w:tr w:rsidR="00546D15">
        <w:tc>
          <w:tcPr>
            <w:tcW w:w="996" w:type="dxa"/>
          </w:tcPr>
          <w:p w:rsidR="00546D15" w:rsidRDefault="00942D4E">
            <w:r>
              <w:t>3.</w:t>
            </w:r>
          </w:p>
        </w:tc>
        <w:tc>
          <w:tcPr>
            <w:tcW w:w="2410" w:type="dxa"/>
          </w:tcPr>
          <w:p w:rsidR="00546D15" w:rsidRDefault="00942D4E">
            <w:r>
              <w:rPr>
                <w:rtl/>
              </w:rPr>
              <w:t xml:space="preserve">שילוב של השם משתמש והסיסמה ואז </w:t>
            </w:r>
            <w:r>
              <w:t>HASH</w:t>
            </w:r>
          </w:p>
        </w:tc>
        <w:tc>
          <w:tcPr>
            <w:tcW w:w="2541" w:type="dxa"/>
          </w:tcPr>
          <w:p w:rsidR="00546D15" w:rsidRDefault="00942D4E">
            <w:r>
              <w:rPr>
                <w:rtl/>
              </w:rPr>
              <w:t xml:space="preserve">מוגן בצורה מוצפנת </w:t>
            </w:r>
          </w:p>
          <w:p w:rsidR="00546D15" w:rsidRDefault="00942D4E">
            <w:r>
              <w:rPr>
                <w:rtl/>
              </w:rPr>
              <w:t xml:space="preserve">אם מישהו מנסה את זה חייב להיות מדויק אחרת לא יצליח </w:t>
            </w:r>
          </w:p>
          <w:p w:rsidR="00546D15" w:rsidRDefault="00942D4E">
            <w:r>
              <w:rPr>
                <w:rtl/>
              </w:rPr>
              <w:t xml:space="preserve">זיהוי ודאי של הבן אדם </w:t>
            </w:r>
          </w:p>
        </w:tc>
        <w:tc>
          <w:tcPr>
            <w:tcW w:w="1988" w:type="dxa"/>
          </w:tcPr>
          <w:p w:rsidR="00546D15" w:rsidRDefault="00942D4E">
            <w:r>
              <w:rPr>
                <w:rtl/>
              </w:rPr>
              <w:t>יוצר צורך באלגוריתם מתמטי</w:t>
            </w:r>
          </w:p>
        </w:tc>
      </w:tr>
    </w:tbl>
    <w:p w:rsidR="00546D15" w:rsidRDefault="00942D4E">
      <w:pPr>
        <w:pBdr>
          <w:top w:val="nil"/>
          <w:left w:val="nil"/>
          <w:bottom w:val="nil"/>
          <w:right w:val="nil"/>
          <w:between w:val="nil"/>
        </w:pBdr>
        <w:spacing w:after="0" w:line="240" w:lineRule="auto"/>
        <w:ind w:left="360"/>
      </w:pPr>
      <w:r>
        <w:t xml:space="preserve"> </w:t>
      </w:r>
    </w:p>
    <w:p w:rsidR="00546D15" w:rsidRDefault="00546D15">
      <w:pPr>
        <w:pBdr>
          <w:top w:val="nil"/>
          <w:left w:val="nil"/>
          <w:bottom w:val="nil"/>
          <w:right w:val="nil"/>
          <w:between w:val="nil"/>
        </w:pBdr>
        <w:spacing w:after="0" w:line="240" w:lineRule="auto"/>
        <w:ind w:left="360"/>
      </w:pPr>
    </w:p>
    <w:p w:rsidR="00546D15" w:rsidRDefault="00546D15"/>
    <w:p w:rsidR="00546D15" w:rsidRDefault="00942D4E">
      <w:r>
        <w:rPr>
          <w:noProof/>
        </w:rPr>
        <w:lastRenderedPageBreak/>
        <w:drawing>
          <wp:inline distT="0" distB="0" distL="0" distR="0">
            <wp:extent cx="4843409" cy="5414869"/>
            <wp:effectExtent l="0" t="0" r="0" b="0"/>
            <wp:docPr id="3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4843409" cy="5414869"/>
                    </a:xfrm>
                    <a:prstGeom prst="rect">
                      <a:avLst/>
                    </a:prstGeom>
                    <a:ln/>
                  </pic:spPr>
                </pic:pic>
              </a:graphicData>
            </a:graphic>
          </wp:inline>
        </w:drawing>
      </w:r>
    </w:p>
    <w:p w:rsidR="00546D15" w:rsidRDefault="00546D15"/>
    <w:p w:rsidR="00546D15" w:rsidRDefault="00546D15"/>
    <w:p w:rsidR="00546D15" w:rsidRDefault="00546D15"/>
    <w:p w:rsidR="00546D15" w:rsidRDefault="00546D15"/>
    <w:p w:rsidR="00546D15" w:rsidRDefault="00942D4E">
      <w:pPr>
        <w:pBdr>
          <w:top w:val="nil"/>
          <w:left w:val="nil"/>
          <w:bottom w:val="nil"/>
          <w:right w:val="nil"/>
          <w:between w:val="nil"/>
        </w:pBdr>
        <w:spacing w:after="0" w:line="240" w:lineRule="auto"/>
      </w:pPr>
      <w:r>
        <w:tab/>
      </w:r>
    </w:p>
    <w:p w:rsidR="00546D15" w:rsidRDefault="00546D15">
      <w:pPr>
        <w:pBdr>
          <w:top w:val="nil"/>
          <w:left w:val="nil"/>
          <w:bottom w:val="nil"/>
          <w:right w:val="nil"/>
          <w:between w:val="nil"/>
        </w:pBdr>
        <w:spacing w:after="0" w:line="240" w:lineRule="auto"/>
      </w:pPr>
    </w:p>
    <w:p w:rsidR="00546D15" w:rsidRDefault="00942D4E">
      <w:pPr>
        <w:pBdr>
          <w:top w:val="nil"/>
          <w:left w:val="nil"/>
          <w:bottom w:val="nil"/>
          <w:right w:val="nil"/>
          <w:between w:val="nil"/>
        </w:pBdr>
        <w:spacing w:after="0"/>
        <w:rPr>
          <w:color w:val="000000"/>
          <w:sz w:val="28"/>
          <w:szCs w:val="28"/>
        </w:rPr>
      </w:pPr>
      <w:r>
        <w:rPr>
          <w:color w:val="000000"/>
          <w:sz w:val="28"/>
          <w:szCs w:val="28"/>
          <w:rtl/>
        </w:rPr>
        <w:t>תיאור מסכי הפרויקט:</w:t>
      </w:r>
      <w:r>
        <w:t xml:space="preserve"> </w:t>
      </w:r>
    </w:p>
    <w:p w:rsidR="00546D15" w:rsidRDefault="00942D4E">
      <w:pPr>
        <w:pBdr>
          <w:top w:val="nil"/>
          <w:left w:val="nil"/>
          <w:bottom w:val="nil"/>
          <w:right w:val="nil"/>
          <w:between w:val="nil"/>
        </w:pBdr>
        <w:spacing w:after="0"/>
        <w:rPr>
          <w:color w:val="000000"/>
          <w:sz w:val="28"/>
          <w:szCs w:val="28"/>
        </w:rPr>
      </w:pPr>
      <w:r>
        <w:rPr>
          <w:noProof/>
        </w:rPr>
        <w:lastRenderedPageBreak/>
        <w:drawing>
          <wp:inline distT="0" distB="0" distL="0" distR="0">
            <wp:extent cx="5274310" cy="5631285"/>
            <wp:effectExtent l="0" t="0" r="0" b="0"/>
            <wp:docPr id="3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5274310" cy="5631285"/>
                    </a:xfrm>
                    <a:prstGeom prst="rect">
                      <a:avLst/>
                    </a:prstGeom>
                    <a:ln/>
                  </pic:spPr>
                </pic:pic>
              </a:graphicData>
            </a:graphic>
          </wp:inline>
        </w:drawing>
      </w:r>
    </w:p>
    <w:p w:rsidR="00546D15" w:rsidRDefault="00546D15">
      <w:pPr>
        <w:pBdr>
          <w:top w:val="nil"/>
          <w:left w:val="nil"/>
          <w:bottom w:val="nil"/>
          <w:right w:val="nil"/>
          <w:between w:val="nil"/>
        </w:pBdr>
        <w:spacing w:after="0"/>
        <w:rPr>
          <w:color w:val="000000"/>
          <w:sz w:val="28"/>
          <w:szCs w:val="28"/>
        </w:rPr>
      </w:pPr>
    </w:p>
    <w:p w:rsidR="00546D15" w:rsidRDefault="00546D15">
      <w:pPr>
        <w:pBdr>
          <w:top w:val="nil"/>
          <w:left w:val="nil"/>
          <w:bottom w:val="nil"/>
          <w:right w:val="nil"/>
          <w:between w:val="nil"/>
        </w:pBdr>
        <w:spacing w:after="0"/>
        <w:rPr>
          <w:color w:val="000000"/>
          <w:sz w:val="28"/>
          <w:szCs w:val="28"/>
        </w:rPr>
      </w:pPr>
    </w:p>
    <w:p w:rsidR="00546D15" w:rsidRDefault="00942D4E">
      <w:pPr>
        <w:pBdr>
          <w:top w:val="nil"/>
          <w:left w:val="nil"/>
          <w:bottom w:val="nil"/>
          <w:right w:val="nil"/>
          <w:between w:val="nil"/>
        </w:pBdr>
        <w:spacing w:after="0"/>
        <w:rPr>
          <w:color w:val="000000"/>
          <w:sz w:val="28"/>
          <w:szCs w:val="28"/>
        </w:rPr>
      </w:pPr>
      <w:r>
        <w:rPr>
          <w:color w:val="000000"/>
          <w:sz w:val="28"/>
          <w:szCs w:val="28"/>
          <w:rtl/>
        </w:rPr>
        <w:t>תיאור פרוטוקול התקשורת</w:t>
      </w:r>
    </w:p>
    <w:tbl>
      <w:tblPr>
        <w:tblStyle w:val="afff0"/>
        <w:bidiVisual/>
        <w:tblW w:w="830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796"/>
        <w:gridCol w:w="971"/>
        <w:gridCol w:w="1384"/>
        <w:gridCol w:w="1384"/>
        <w:gridCol w:w="1384"/>
        <w:gridCol w:w="1384"/>
      </w:tblGrid>
      <w:tr w:rsidR="00546D15" w:rsidTr="00546D1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97" w:type="dxa"/>
          </w:tcPr>
          <w:p w:rsidR="00546D15" w:rsidRDefault="00942D4E">
            <w:pPr>
              <w:rPr>
                <w:color w:val="000000"/>
                <w:sz w:val="28"/>
                <w:szCs w:val="28"/>
              </w:rPr>
            </w:pPr>
            <w:r>
              <w:rPr>
                <w:color w:val="000000"/>
                <w:sz w:val="28"/>
                <w:szCs w:val="28"/>
                <w:rtl/>
              </w:rPr>
              <w:t>שם</w:t>
            </w:r>
          </w:p>
        </w:tc>
        <w:tc>
          <w:tcPr>
            <w:tcW w:w="971" w:type="dxa"/>
          </w:tcPr>
          <w:p w:rsidR="00546D15" w:rsidRDefault="00942D4E">
            <w:pPr>
              <w:cnfStyle w:val="100000000000" w:firstRow="1" w:lastRow="0" w:firstColumn="0" w:lastColumn="0" w:oddVBand="0" w:evenVBand="0" w:oddHBand="0" w:evenHBand="0" w:firstRowFirstColumn="0" w:firstRowLastColumn="0" w:lastRowFirstColumn="0" w:lastRowLastColumn="0"/>
              <w:rPr>
                <w:color w:val="000000"/>
                <w:sz w:val="28"/>
                <w:szCs w:val="28"/>
              </w:rPr>
            </w:pPr>
            <w:r>
              <w:rPr>
                <w:color w:val="000000"/>
                <w:sz w:val="28"/>
                <w:szCs w:val="28"/>
                <w:rtl/>
              </w:rPr>
              <w:t>נשלח מ</w:t>
            </w:r>
          </w:p>
        </w:tc>
        <w:tc>
          <w:tcPr>
            <w:tcW w:w="1384" w:type="dxa"/>
          </w:tcPr>
          <w:p w:rsidR="00546D15" w:rsidRDefault="00942D4E">
            <w:pPr>
              <w:cnfStyle w:val="100000000000" w:firstRow="1" w:lastRow="0" w:firstColumn="0" w:lastColumn="0" w:oddVBand="0" w:evenVBand="0" w:oddHBand="0" w:evenHBand="0" w:firstRowFirstColumn="0" w:firstRowLastColumn="0" w:lastRowFirstColumn="0" w:lastRowLastColumn="0"/>
              <w:rPr>
                <w:color w:val="000000"/>
                <w:sz w:val="28"/>
                <w:szCs w:val="28"/>
              </w:rPr>
            </w:pPr>
            <w:r>
              <w:rPr>
                <w:color w:val="000000"/>
                <w:sz w:val="28"/>
                <w:szCs w:val="28"/>
                <w:rtl/>
              </w:rPr>
              <w:t>מתקבל אצל</w:t>
            </w:r>
          </w:p>
        </w:tc>
        <w:tc>
          <w:tcPr>
            <w:tcW w:w="1384" w:type="dxa"/>
          </w:tcPr>
          <w:p w:rsidR="00546D15" w:rsidRDefault="00942D4E">
            <w:pPr>
              <w:cnfStyle w:val="100000000000" w:firstRow="1" w:lastRow="0" w:firstColumn="0" w:lastColumn="0" w:oddVBand="0" w:evenVBand="0" w:oddHBand="0" w:evenHBand="0" w:firstRowFirstColumn="0" w:firstRowLastColumn="0" w:lastRowFirstColumn="0" w:lastRowLastColumn="0"/>
              <w:rPr>
                <w:color w:val="000000"/>
                <w:sz w:val="28"/>
                <w:szCs w:val="28"/>
              </w:rPr>
            </w:pPr>
            <w:r>
              <w:rPr>
                <w:color w:val="000000"/>
                <w:sz w:val="28"/>
                <w:szCs w:val="28"/>
                <w:rtl/>
              </w:rPr>
              <w:t>פקודה</w:t>
            </w:r>
          </w:p>
        </w:tc>
        <w:tc>
          <w:tcPr>
            <w:tcW w:w="1384" w:type="dxa"/>
          </w:tcPr>
          <w:p w:rsidR="00546D15" w:rsidRDefault="00942D4E">
            <w:pPr>
              <w:cnfStyle w:val="100000000000" w:firstRow="1" w:lastRow="0" w:firstColumn="0" w:lastColumn="0" w:oddVBand="0" w:evenVBand="0" w:oddHBand="0" w:evenHBand="0" w:firstRowFirstColumn="0" w:firstRowLastColumn="0" w:lastRowFirstColumn="0" w:lastRowLastColumn="0"/>
              <w:rPr>
                <w:color w:val="000000"/>
                <w:sz w:val="28"/>
                <w:szCs w:val="28"/>
              </w:rPr>
            </w:pPr>
            <w:r>
              <w:rPr>
                <w:color w:val="000000"/>
                <w:sz w:val="28"/>
                <w:szCs w:val="28"/>
                <w:rtl/>
              </w:rPr>
              <w:t>שדות בהודעה</w:t>
            </w:r>
          </w:p>
        </w:tc>
        <w:tc>
          <w:tcPr>
            <w:tcW w:w="1384" w:type="dxa"/>
          </w:tcPr>
          <w:p w:rsidR="00546D15" w:rsidRDefault="00942D4E">
            <w:pPr>
              <w:cnfStyle w:val="100000000000" w:firstRow="1" w:lastRow="0" w:firstColumn="0" w:lastColumn="0" w:oddVBand="0" w:evenVBand="0" w:oddHBand="0" w:evenHBand="0" w:firstRowFirstColumn="0" w:firstRowLastColumn="0" w:lastRowFirstColumn="0" w:lastRowLastColumn="0"/>
              <w:rPr>
                <w:color w:val="000000"/>
                <w:sz w:val="28"/>
                <w:szCs w:val="28"/>
              </w:rPr>
            </w:pPr>
            <w:r>
              <w:rPr>
                <w:color w:val="000000"/>
                <w:sz w:val="28"/>
                <w:szCs w:val="28"/>
                <w:rtl/>
              </w:rPr>
              <w:t xml:space="preserve">גודל </w:t>
            </w:r>
            <w:r>
              <w:rPr>
                <w:color w:val="000000"/>
                <w:sz w:val="28"/>
                <w:szCs w:val="28"/>
              </w:rPr>
              <w:t>byte</w:t>
            </w:r>
          </w:p>
        </w:tc>
      </w:tr>
      <w:tr w:rsidR="00546D15" w:rsidTr="00546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7" w:type="dxa"/>
          </w:tcPr>
          <w:p w:rsidR="00546D15" w:rsidRDefault="00942D4E">
            <w:pPr>
              <w:rPr>
                <w:color w:val="000000"/>
                <w:sz w:val="24"/>
                <w:szCs w:val="24"/>
              </w:rPr>
            </w:pPr>
            <w:r>
              <w:rPr>
                <w:color w:val="000000"/>
                <w:sz w:val="24"/>
                <w:szCs w:val="24"/>
                <w:rtl/>
              </w:rPr>
              <w:t>רישום</w:t>
            </w:r>
          </w:p>
        </w:tc>
        <w:tc>
          <w:tcPr>
            <w:tcW w:w="971" w:type="dxa"/>
          </w:tcPr>
          <w:p w:rsidR="00546D15" w:rsidRDefault="00942D4E">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עמדת התקנה</w:t>
            </w:r>
          </w:p>
        </w:tc>
        <w:tc>
          <w:tcPr>
            <w:tcW w:w="1384" w:type="dxa"/>
          </w:tcPr>
          <w:p w:rsidR="00546D15" w:rsidRDefault="00942D4E">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רשת</w:t>
            </w:r>
          </w:p>
        </w:tc>
        <w:tc>
          <w:tcPr>
            <w:tcW w:w="1384" w:type="dxa"/>
          </w:tcPr>
          <w:p w:rsidR="00546D15" w:rsidRDefault="00942D4E">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00</w:t>
            </w:r>
          </w:p>
        </w:tc>
        <w:tc>
          <w:tcPr>
            <w:tcW w:w="1384" w:type="dxa"/>
          </w:tcPr>
          <w:p w:rsidR="00546D15" w:rsidRDefault="00942D4E">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1.  שם משתמש</w:t>
            </w:r>
          </w:p>
          <w:p w:rsidR="00546D15" w:rsidRDefault="00942D4E">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2. סיסמה</w:t>
            </w:r>
          </w:p>
          <w:p w:rsidR="00546D15" w:rsidRDefault="00942D4E">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3. מייל</w:t>
            </w:r>
          </w:p>
          <w:p w:rsidR="00546D15" w:rsidRDefault="00942D4E">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4. קוד פקודה</w:t>
            </w:r>
          </w:p>
        </w:tc>
        <w:tc>
          <w:tcPr>
            <w:tcW w:w="1384" w:type="dxa"/>
          </w:tcPr>
          <w:p w:rsidR="00546D15" w:rsidRDefault="00942D4E">
            <w:pPr>
              <w:numPr>
                <w:ilvl w:val="0"/>
                <w:numId w:val="5"/>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10</w:t>
            </w:r>
          </w:p>
          <w:p w:rsidR="00546D15" w:rsidRDefault="00942D4E">
            <w:pPr>
              <w:numPr>
                <w:ilvl w:val="0"/>
                <w:numId w:val="5"/>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10</w:t>
            </w:r>
          </w:p>
          <w:p w:rsidR="00546D15" w:rsidRDefault="00942D4E">
            <w:pPr>
              <w:numPr>
                <w:ilvl w:val="0"/>
                <w:numId w:val="5"/>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30</w:t>
            </w:r>
          </w:p>
          <w:p w:rsidR="00546D15" w:rsidRDefault="00942D4E">
            <w:pPr>
              <w:numPr>
                <w:ilvl w:val="0"/>
                <w:numId w:val="5"/>
              </w:num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2</w:t>
            </w:r>
          </w:p>
        </w:tc>
      </w:tr>
      <w:tr w:rsidR="00546D15" w:rsidTr="00546D15">
        <w:tc>
          <w:tcPr>
            <w:cnfStyle w:val="001000000000" w:firstRow="0" w:lastRow="0" w:firstColumn="1" w:lastColumn="0" w:oddVBand="0" w:evenVBand="0" w:oddHBand="0" w:evenHBand="0" w:firstRowFirstColumn="0" w:firstRowLastColumn="0" w:lastRowFirstColumn="0" w:lastRowLastColumn="0"/>
            <w:tcW w:w="1797" w:type="dxa"/>
          </w:tcPr>
          <w:p w:rsidR="00546D15" w:rsidRDefault="00942D4E">
            <w:pPr>
              <w:rPr>
                <w:color w:val="000000"/>
                <w:sz w:val="24"/>
                <w:szCs w:val="24"/>
              </w:rPr>
            </w:pPr>
            <w:r>
              <w:rPr>
                <w:color w:val="000000"/>
                <w:sz w:val="24"/>
                <w:szCs w:val="24"/>
                <w:rtl/>
              </w:rPr>
              <w:t>רישום - תגובה</w:t>
            </w:r>
          </w:p>
        </w:tc>
        <w:tc>
          <w:tcPr>
            <w:tcW w:w="971" w:type="dxa"/>
          </w:tcPr>
          <w:p w:rsidR="00546D15" w:rsidRDefault="00942D4E">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שרת</w:t>
            </w:r>
          </w:p>
        </w:tc>
        <w:tc>
          <w:tcPr>
            <w:tcW w:w="1384" w:type="dxa"/>
          </w:tcPr>
          <w:p w:rsidR="00546D15" w:rsidRDefault="00942D4E">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עמדת התקנה</w:t>
            </w:r>
          </w:p>
        </w:tc>
        <w:tc>
          <w:tcPr>
            <w:tcW w:w="1384" w:type="dxa"/>
          </w:tcPr>
          <w:p w:rsidR="00546D15" w:rsidRDefault="00942D4E">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00</w:t>
            </w:r>
          </w:p>
        </w:tc>
        <w:tc>
          <w:tcPr>
            <w:tcW w:w="1384" w:type="dxa"/>
          </w:tcPr>
          <w:p w:rsidR="00546D15" w:rsidRDefault="00942D4E">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1.  קוד פקודה</w:t>
            </w:r>
          </w:p>
          <w:p w:rsidR="00546D15" w:rsidRDefault="00942D4E">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2. סטטוס</w:t>
            </w:r>
          </w:p>
        </w:tc>
        <w:tc>
          <w:tcPr>
            <w:tcW w:w="1384" w:type="dxa"/>
          </w:tcPr>
          <w:p w:rsidR="00546D15" w:rsidRDefault="00942D4E">
            <w:pPr>
              <w:numPr>
                <w:ilvl w:val="0"/>
                <w:numId w:val="6"/>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2</w:t>
            </w:r>
          </w:p>
          <w:p w:rsidR="00546D15" w:rsidRDefault="00942D4E">
            <w:pPr>
              <w:numPr>
                <w:ilvl w:val="0"/>
                <w:numId w:val="6"/>
              </w:num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1</w:t>
            </w:r>
          </w:p>
        </w:tc>
      </w:tr>
      <w:tr w:rsidR="00546D15" w:rsidTr="00546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7" w:type="dxa"/>
          </w:tcPr>
          <w:p w:rsidR="00546D15" w:rsidRDefault="00942D4E">
            <w:pPr>
              <w:rPr>
                <w:color w:val="000000"/>
                <w:sz w:val="24"/>
                <w:szCs w:val="24"/>
              </w:rPr>
            </w:pPr>
            <w:r>
              <w:rPr>
                <w:color w:val="000000"/>
                <w:sz w:val="24"/>
                <w:szCs w:val="24"/>
                <w:rtl/>
              </w:rPr>
              <w:t xml:space="preserve">התחברות </w:t>
            </w:r>
          </w:p>
        </w:tc>
        <w:tc>
          <w:tcPr>
            <w:tcW w:w="971" w:type="dxa"/>
          </w:tcPr>
          <w:p w:rsidR="00546D15" w:rsidRDefault="00942D4E">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עמדת לקוח</w:t>
            </w:r>
          </w:p>
        </w:tc>
        <w:tc>
          <w:tcPr>
            <w:tcW w:w="1384" w:type="dxa"/>
          </w:tcPr>
          <w:p w:rsidR="00546D15" w:rsidRDefault="00942D4E">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שרת</w:t>
            </w:r>
          </w:p>
        </w:tc>
        <w:tc>
          <w:tcPr>
            <w:tcW w:w="1384" w:type="dxa"/>
          </w:tcPr>
          <w:p w:rsidR="00546D15" w:rsidRDefault="00942D4E">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01</w:t>
            </w:r>
          </w:p>
        </w:tc>
        <w:tc>
          <w:tcPr>
            <w:tcW w:w="1384" w:type="dxa"/>
          </w:tcPr>
          <w:p w:rsidR="00546D15" w:rsidRDefault="00942D4E">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1.  שם משתמש</w:t>
            </w:r>
          </w:p>
          <w:p w:rsidR="00546D15" w:rsidRDefault="00942D4E">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lastRenderedPageBreak/>
              <w:t>2.  סיסמה</w:t>
            </w:r>
          </w:p>
          <w:p w:rsidR="00546D15" w:rsidRDefault="00942D4E">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3. קוד פקודה</w:t>
            </w:r>
          </w:p>
        </w:tc>
        <w:tc>
          <w:tcPr>
            <w:tcW w:w="1384" w:type="dxa"/>
          </w:tcPr>
          <w:p w:rsidR="00546D15" w:rsidRDefault="00942D4E">
            <w:pPr>
              <w:numPr>
                <w:ilvl w:val="0"/>
                <w:numId w:val="7"/>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lastRenderedPageBreak/>
              <w:t>10</w:t>
            </w:r>
          </w:p>
          <w:p w:rsidR="00546D15" w:rsidRDefault="00942D4E">
            <w:pPr>
              <w:numPr>
                <w:ilvl w:val="0"/>
                <w:numId w:val="7"/>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10</w:t>
            </w:r>
          </w:p>
          <w:p w:rsidR="00546D15" w:rsidRDefault="00942D4E">
            <w:pPr>
              <w:numPr>
                <w:ilvl w:val="0"/>
                <w:numId w:val="7"/>
              </w:num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lastRenderedPageBreak/>
              <w:t>2</w:t>
            </w:r>
          </w:p>
        </w:tc>
      </w:tr>
      <w:tr w:rsidR="00546D15" w:rsidTr="00546D15">
        <w:tc>
          <w:tcPr>
            <w:cnfStyle w:val="001000000000" w:firstRow="0" w:lastRow="0" w:firstColumn="1" w:lastColumn="0" w:oddVBand="0" w:evenVBand="0" w:oddHBand="0" w:evenHBand="0" w:firstRowFirstColumn="0" w:firstRowLastColumn="0" w:lastRowFirstColumn="0" w:lastRowLastColumn="0"/>
            <w:tcW w:w="1797" w:type="dxa"/>
          </w:tcPr>
          <w:p w:rsidR="00546D15" w:rsidRDefault="00942D4E">
            <w:pPr>
              <w:rPr>
                <w:color w:val="000000"/>
                <w:sz w:val="24"/>
                <w:szCs w:val="24"/>
              </w:rPr>
            </w:pPr>
            <w:r>
              <w:rPr>
                <w:color w:val="000000"/>
                <w:sz w:val="24"/>
                <w:szCs w:val="24"/>
                <w:rtl/>
              </w:rPr>
              <w:lastRenderedPageBreak/>
              <w:t>התחברות – תגובה</w:t>
            </w:r>
          </w:p>
        </w:tc>
        <w:tc>
          <w:tcPr>
            <w:tcW w:w="971" w:type="dxa"/>
          </w:tcPr>
          <w:p w:rsidR="00546D15" w:rsidRDefault="00942D4E">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 xml:space="preserve">שרת </w:t>
            </w:r>
          </w:p>
        </w:tc>
        <w:tc>
          <w:tcPr>
            <w:tcW w:w="1384" w:type="dxa"/>
          </w:tcPr>
          <w:p w:rsidR="00546D15" w:rsidRDefault="00942D4E">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עמדת התקנה</w:t>
            </w:r>
          </w:p>
        </w:tc>
        <w:tc>
          <w:tcPr>
            <w:tcW w:w="1384" w:type="dxa"/>
          </w:tcPr>
          <w:p w:rsidR="00546D15" w:rsidRDefault="00942D4E">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01</w:t>
            </w:r>
          </w:p>
        </w:tc>
        <w:tc>
          <w:tcPr>
            <w:tcW w:w="1384" w:type="dxa"/>
          </w:tcPr>
          <w:p w:rsidR="00546D15" w:rsidRDefault="00942D4E">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1.  קוד פקודה</w:t>
            </w:r>
          </w:p>
          <w:p w:rsidR="00546D15" w:rsidRDefault="00942D4E">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2.  סטטוס</w:t>
            </w:r>
          </w:p>
        </w:tc>
        <w:tc>
          <w:tcPr>
            <w:tcW w:w="1384" w:type="dxa"/>
          </w:tcPr>
          <w:p w:rsidR="00546D15" w:rsidRDefault="00942D4E">
            <w:pPr>
              <w:numPr>
                <w:ilvl w:val="0"/>
                <w:numId w:val="8"/>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2</w:t>
            </w:r>
          </w:p>
          <w:p w:rsidR="00546D15" w:rsidRDefault="00942D4E">
            <w:pPr>
              <w:numPr>
                <w:ilvl w:val="0"/>
                <w:numId w:val="8"/>
              </w:num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1</w:t>
            </w:r>
          </w:p>
        </w:tc>
      </w:tr>
      <w:tr w:rsidR="00546D15" w:rsidTr="00546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7" w:type="dxa"/>
          </w:tcPr>
          <w:p w:rsidR="00546D15" w:rsidRDefault="00942D4E">
            <w:pPr>
              <w:rPr>
                <w:color w:val="000000"/>
                <w:sz w:val="24"/>
                <w:szCs w:val="24"/>
              </w:rPr>
            </w:pPr>
            <w:r>
              <w:rPr>
                <w:color w:val="000000"/>
                <w:sz w:val="24"/>
                <w:szCs w:val="24"/>
                <w:rtl/>
              </w:rPr>
              <w:t>עדכון פרטים</w:t>
            </w:r>
          </w:p>
        </w:tc>
        <w:tc>
          <w:tcPr>
            <w:tcW w:w="971" w:type="dxa"/>
          </w:tcPr>
          <w:p w:rsidR="00546D15" w:rsidRDefault="00942D4E">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עמדת לקוח</w:t>
            </w:r>
          </w:p>
        </w:tc>
        <w:tc>
          <w:tcPr>
            <w:tcW w:w="1384" w:type="dxa"/>
          </w:tcPr>
          <w:p w:rsidR="00546D15" w:rsidRDefault="00942D4E">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 xml:space="preserve">שרת </w:t>
            </w:r>
          </w:p>
        </w:tc>
        <w:tc>
          <w:tcPr>
            <w:tcW w:w="1384" w:type="dxa"/>
          </w:tcPr>
          <w:p w:rsidR="00546D15" w:rsidRDefault="00942D4E">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 xml:space="preserve">02 </w:t>
            </w:r>
          </w:p>
        </w:tc>
        <w:tc>
          <w:tcPr>
            <w:tcW w:w="1384" w:type="dxa"/>
          </w:tcPr>
          <w:p w:rsidR="00546D15" w:rsidRDefault="00942D4E">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 xml:space="preserve">1.  שם משתמש </w:t>
            </w:r>
          </w:p>
          <w:p w:rsidR="00546D15" w:rsidRDefault="00942D4E">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2.  סיסמה</w:t>
            </w:r>
          </w:p>
          <w:p w:rsidR="00546D15" w:rsidRDefault="00942D4E">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3.  מייל</w:t>
            </w:r>
          </w:p>
          <w:p w:rsidR="00546D15" w:rsidRDefault="00942D4E">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4.  קוד פקודה</w:t>
            </w:r>
          </w:p>
        </w:tc>
        <w:tc>
          <w:tcPr>
            <w:tcW w:w="1384" w:type="dxa"/>
          </w:tcPr>
          <w:p w:rsidR="00546D15" w:rsidRDefault="00942D4E">
            <w:pPr>
              <w:numPr>
                <w:ilvl w:val="0"/>
                <w:numId w:val="10"/>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10</w:t>
            </w:r>
          </w:p>
          <w:p w:rsidR="00546D15" w:rsidRDefault="00942D4E">
            <w:pPr>
              <w:numPr>
                <w:ilvl w:val="0"/>
                <w:numId w:val="10"/>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10</w:t>
            </w:r>
          </w:p>
          <w:p w:rsidR="00546D15" w:rsidRDefault="00942D4E">
            <w:pPr>
              <w:numPr>
                <w:ilvl w:val="0"/>
                <w:numId w:val="10"/>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30</w:t>
            </w:r>
          </w:p>
          <w:p w:rsidR="00546D15" w:rsidRDefault="00942D4E">
            <w:pPr>
              <w:numPr>
                <w:ilvl w:val="0"/>
                <w:numId w:val="10"/>
              </w:num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2</w:t>
            </w:r>
          </w:p>
        </w:tc>
      </w:tr>
      <w:tr w:rsidR="00546D15" w:rsidTr="00546D15">
        <w:tc>
          <w:tcPr>
            <w:cnfStyle w:val="001000000000" w:firstRow="0" w:lastRow="0" w:firstColumn="1" w:lastColumn="0" w:oddVBand="0" w:evenVBand="0" w:oddHBand="0" w:evenHBand="0" w:firstRowFirstColumn="0" w:firstRowLastColumn="0" w:lastRowFirstColumn="0" w:lastRowLastColumn="0"/>
            <w:tcW w:w="1797" w:type="dxa"/>
          </w:tcPr>
          <w:p w:rsidR="00546D15" w:rsidRDefault="00942D4E">
            <w:pPr>
              <w:rPr>
                <w:color w:val="000000"/>
                <w:sz w:val="24"/>
                <w:szCs w:val="24"/>
              </w:rPr>
            </w:pPr>
            <w:r>
              <w:rPr>
                <w:color w:val="000000"/>
                <w:sz w:val="24"/>
                <w:szCs w:val="24"/>
                <w:rtl/>
              </w:rPr>
              <w:t>עדכון פרטים תגובה</w:t>
            </w:r>
          </w:p>
        </w:tc>
        <w:tc>
          <w:tcPr>
            <w:tcW w:w="971" w:type="dxa"/>
          </w:tcPr>
          <w:p w:rsidR="00546D15" w:rsidRDefault="00942D4E">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שרת</w:t>
            </w:r>
          </w:p>
        </w:tc>
        <w:tc>
          <w:tcPr>
            <w:tcW w:w="1384" w:type="dxa"/>
          </w:tcPr>
          <w:p w:rsidR="00546D15" w:rsidRDefault="00942D4E">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עמדת התקנה</w:t>
            </w:r>
          </w:p>
        </w:tc>
        <w:tc>
          <w:tcPr>
            <w:tcW w:w="1384" w:type="dxa"/>
          </w:tcPr>
          <w:p w:rsidR="00546D15" w:rsidRDefault="00942D4E">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02</w:t>
            </w:r>
          </w:p>
        </w:tc>
        <w:tc>
          <w:tcPr>
            <w:tcW w:w="1384" w:type="dxa"/>
          </w:tcPr>
          <w:p w:rsidR="00546D15" w:rsidRDefault="00942D4E">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1.  קוד פקודה</w:t>
            </w:r>
          </w:p>
          <w:p w:rsidR="00546D15" w:rsidRDefault="00942D4E">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2. סטטוס</w:t>
            </w:r>
          </w:p>
        </w:tc>
        <w:tc>
          <w:tcPr>
            <w:tcW w:w="1384" w:type="dxa"/>
          </w:tcPr>
          <w:p w:rsidR="00546D15" w:rsidRDefault="00942D4E">
            <w:pPr>
              <w:numPr>
                <w:ilvl w:val="0"/>
                <w:numId w:val="11"/>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2</w:t>
            </w:r>
          </w:p>
          <w:p w:rsidR="00546D15" w:rsidRDefault="00942D4E">
            <w:pPr>
              <w:numPr>
                <w:ilvl w:val="0"/>
                <w:numId w:val="11"/>
              </w:num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1</w:t>
            </w:r>
          </w:p>
        </w:tc>
      </w:tr>
      <w:tr w:rsidR="00546D15" w:rsidTr="00546D15">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797" w:type="dxa"/>
          </w:tcPr>
          <w:p w:rsidR="00546D15" w:rsidRDefault="00942D4E">
            <w:pPr>
              <w:rPr>
                <w:color w:val="000000"/>
                <w:sz w:val="24"/>
                <w:szCs w:val="24"/>
              </w:rPr>
            </w:pPr>
            <w:r>
              <w:rPr>
                <w:color w:val="000000"/>
                <w:sz w:val="24"/>
                <w:szCs w:val="24"/>
                <w:rtl/>
              </w:rPr>
              <w:t xml:space="preserve">גיבויי </w:t>
            </w:r>
          </w:p>
        </w:tc>
        <w:tc>
          <w:tcPr>
            <w:tcW w:w="971" w:type="dxa"/>
          </w:tcPr>
          <w:p w:rsidR="00546D15" w:rsidRDefault="00942D4E">
            <w:pPr>
              <w:cnfStyle w:val="000000100000" w:firstRow="0" w:lastRow="0" w:firstColumn="0" w:lastColumn="0" w:oddVBand="0" w:evenVBand="0" w:oddHBand="1" w:evenHBand="0" w:firstRowFirstColumn="0" w:firstRowLastColumn="0" w:lastRowFirstColumn="0" w:lastRowLastColumn="0"/>
              <w:rPr>
                <w:color w:val="000000"/>
                <w:sz w:val="24"/>
                <w:szCs w:val="24"/>
              </w:rPr>
            </w:pPr>
            <w:bookmarkStart w:id="1191" w:name="_heading=h.c18j2k1xj6k6" w:colFirst="0" w:colLast="0"/>
            <w:bookmarkEnd w:id="1191"/>
            <w:r>
              <w:rPr>
                <w:sz w:val="24"/>
                <w:szCs w:val="24"/>
              </w:rPr>
              <w:t>DOK</w:t>
            </w:r>
          </w:p>
        </w:tc>
        <w:tc>
          <w:tcPr>
            <w:tcW w:w="1384" w:type="dxa"/>
          </w:tcPr>
          <w:p w:rsidR="00546D15" w:rsidRDefault="00942D4E">
            <w:pPr>
              <w:cnfStyle w:val="000000100000" w:firstRow="0" w:lastRow="0" w:firstColumn="0" w:lastColumn="0" w:oddVBand="0" w:evenVBand="0" w:oddHBand="1" w:evenHBand="0" w:firstRowFirstColumn="0" w:firstRowLastColumn="0" w:lastRowFirstColumn="0" w:lastRowLastColumn="0"/>
              <w:rPr>
                <w:color w:val="000000"/>
                <w:sz w:val="24"/>
                <w:szCs w:val="24"/>
              </w:rPr>
            </w:pPr>
            <w:r>
              <w:rPr>
                <w:sz w:val="24"/>
                <w:szCs w:val="24"/>
                <w:rtl/>
              </w:rPr>
              <w:t>שרת</w:t>
            </w:r>
          </w:p>
        </w:tc>
        <w:tc>
          <w:tcPr>
            <w:tcW w:w="1384" w:type="dxa"/>
          </w:tcPr>
          <w:p w:rsidR="00546D15" w:rsidRDefault="00942D4E">
            <w:pPr>
              <w:cnfStyle w:val="000000100000" w:firstRow="0" w:lastRow="0" w:firstColumn="0" w:lastColumn="0" w:oddVBand="0" w:evenVBand="0" w:oddHBand="1" w:evenHBand="0" w:firstRowFirstColumn="0" w:firstRowLastColumn="0" w:lastRowFirstColumn="0" w:lastRowLastColumn="0"/>
              <w:rPr>
                <w:color w:val="000000"/>
                <w:sz w:val="24"/>
                <w:szCs w:val="24"/>
              </w:rPr>
            </w:pPr>
            <w:r>
              <w:rPr>
                <w:sz w:val="24"/>
                <w:szCs w:val="24"/>
              </w:rPr>
              <w:t>03</w:t>
            </w:r>
          </w:p>
        </w:tc>
        <w:tc>
          <w:tcPr>
            <w:tcW w:w="1384" w:type="dxa"/>
          </w:tcPr>
          <w:p w:rsidR="00546D15" w:rsidRDefault="00942D4E">
            <w:pPr>
              <w:cnfStyle w:val="000000100000" w:firstRow="0" w:lastRow="0" w:firstColumn="0" w:lastColumn="0" w:oddVBand="0" w:evenVBand="0" w:oddHBand="1" w:evenHBand="0" w:firstRowFirstColumn="0" w:firstRowLastColumn="0" w:lastRowFirstColumn="0" w:lastRowLastColumn="0"/>
              <w:rPr>
                <w:color w:val="000000"/>
                <w:sz w:val="24"/>
                <w:szCs w:val="24"/>
              </w:rPr>
            </w:pPr>
            <w:r>
              <w:rPr>
                <w:sz w:val="24"/>
                <w:szCs w:val="24"/>
              </w:rPr>
              <w:t xml:space="preserve">1.  </w:t>
            </w:r>
            <w:r>
              <w:rPr>
                <w:color w:val="000000"/>
                <w:sz w:val="24"/>
                <w:szCs w:val="24"/>
                <w:rtl/>
              </w:rPr>
              <w:t>קובץ</w:t>
            </w:r>
          </w:p>
          <w:p w:rsidR="00546D15" w:rsidRDefault="00942D4E">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2. שם קובץ</w:t>
            </w:r>
          </w:p>
          <w:p w:rsidR="00546D15" w:rsidRDefault="00942D4E">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3. קוד פקודה</w:t>
            </w:r>
          </w:p>
          <w:p w:rsidR="00546D15" w:rsidRDefault="00942D4E">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4. שם משתמש</w:t>
            </w:r>
          </w:p>
        </w:tc>
        <w:tc>
          <w:tcPr>
            <w:tcW w:w="1384" w:type="dxa"/>
          </w:tcPr>
          <w:p w:rsidR="00546D15" w:rsidRDefault="00942D4E">
            <w:pPr>
              <w:numPr>
                <w:ilvl w:val="0"/>
                <w:numId w:val="12"/>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X</w:t>
            </w:r>
          </w:p>
          <w:p w:rsidR="00546D15" w:rsidRDefault="00942D4E">
            <w:pPr>
              <w:numPr>
                <w:ilvl w:val="0"/>
                <w:numId w:val="12"/>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X</w:t>
            </w:r>
          </w:p>
          <w:p w:rsidR="00546D15" w:rsidRDefault="00942D4E">
            <w:pPr>
              <w:numPr>
                <w:ilvl w:val="0"/>
                <w:numId w:val="12"/>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2</w:t>
            </w:r>
          </w:p>
          <w:p w:rsidR="00546D15" w:rsidRDefault="00942D4E">
            <w:pPr>
              <w:numPr>
                <w:ilvl w:val="0"/>
                <w:numId w:val="12"/>
              </w:num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10</w:t>
            </w:r>
          </w:p>
        </w:tc>
      </w:tr>
      <w:tr w:rsidR="00546D15" w:rsidTr="00546D15">
        <w:trPr>
          <w:trHeight w:val="70"/>
        </w:trPr>
        <w:tc>
          <w:tcPr>
            <w:cnfStyle w:val="001000000000" w:firstRow="0" w:lastRow="0" w:firstColumn="1" w:lastColumn="0" w:oddVBand="0" w:evenVBand="0" w:oddHBand="0" w:evenHBand="0" w:firstRowFirstColumn="0" w:firstRowLastColumn="0" w:lastRowFirstColumn="0" w:lastRowLastColumn="0"/>
            <w:tcW w:w="1797" w:type="dxa"/>
          </w:tcPr>
          <w:p w:rsidR="00546D15" w:rsidRDefault="00942D4E">
            <w:pPr>
              <w:rPr>
                <w:color w:val="000000"/>
                <w:sz w:val="24"/>
                <w:szCs w:val="24"/>
              </w:rPr>
            </w:pPr>
            <w:r>
              <w:rPr>
                <w:color w:val="000000"/>
                <w:sz w:val="24"/>
                <w:szCs w:val="24"/>
                <w:rtl/>
              </w:rPr>
              <w:t>גיבויי – תגובה</w:t>
            </w:r>
          </w:p>
        </w:tc>
        <w:tc>
          <w:tcPr>
            <w:tcW w:w="971" w:type="dxa"/>
          </w:tcPr>
          <w:p w:rsidR="00546D15" w:rsidRDefault="00942D4E">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tl/>
              </w:rPr>
              <w:t xml:space="preserve">שרת </w:t>
            </w:r>
          </w:p>
        </w:tc>
        <w:tc>
          <w:tcPr>
            <w:tcW w:w="1384" w:type="dxa"/>
          </w:tcPr>
          <w:p w:rsidR="00546D15" w:rsidRDefault="00942D4E">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DOK</w:t>
            </w:r>
          </w:p>
        </w:tc>
        <w:tc>
          <w:tcPr>
            <w:tcW w:w="1384" w:type="dxa"/>
          </w:tcPr>
          <w:p w:rsidR="00546D15" w:rsidRDefault="00942D4E">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03</w:t>
            </w:r>
          </w:p>
        </w:tc>
        <w:tc>
          <w:tcPr>
            <w:tcW w:w="1384" w:type="dxa"/>
          </w:tcPr>
          <w:p w:rsidR="00546D15" w:rsidRDefault="00942D4E">
            <w:pPr>
              <w:numPr>
                <w:ilvl w:val="0"/>
                <w:numId w:val="1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קוד פקודה</w:t>
            </w:r>
          </w:p>
          <w:p w:rsidR="00546D15" w:rsidRDefault="00942D4E">
            <w:pPr>
              <w:numPr>
                <w:ilvl w:val="0"/>
                <w:numId w:val="13"/>
              </w:num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סטטוס</w:t>
            </w:r>
          </w:p>
        </w:tc>
        <w:tc>
          <w:tcPr>
            <w:tcW w:w="1384" w:type="dxa"/>
          </w:tcPr>
          <w:p w:rsidR="00546D15" w:rsidRDefault="00942D4E">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1.  2</w:t>
            </w:r>
          </w:p>
          <w:p w:rsidR="00546D15" w:rsidRDefault="00942D4E">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2.  1</w:t>
            </w:r>
          </w:p>
        </w:tc>
      </w:tr>
      <w:tr w:rsidR="00546D15" w:rsidTr="00546D15">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797" w:type="dxa"/>
          </w:tcPr>
          <w:p w:rsidR="00546D15" w:rsidRDefault="00942D4E">
            <w:pPr>
              <w:rPr>
                <w:color w:val="000000"/>
                <w:sz w:val="24"/>
                <w:szCs w:val="24"/>
              </w:rPr>
            </w:pPr>
            <w:r>
              <w:rPr>
                <w:color w:val="000000"/>
                <w:sz w:val="24"/>
                <w:szCs w:val="24"/>
                <w:rtl/>
              </w:rPr>
              <w:t>שחזור</w:t>
            </w:r>
          </w:p>
        </w:tc>
        <w:tc>
          <w:tcPr>
            <w:tcW w:w="971" w:type="dxa"/>
          </w:tcPr>
          <w:p w:rsidR="00546D15" w:rsidRDefault="00942D4E">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tl/>
              </w:rPr>
              <w:t xml:space="preserve">עמדת התקנה </w:t>
            </w:r>
          </w:p>
        </w:tc>
        <w:tc>
          <w:tcPr>
            <w:tcW w:w="1384" w:type="dxa"/>
          </w:tcPr>
          <w:p w:rsidR="00546D15" w:rsidRDefault="00942D4E">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tl/>
              </w:rPr>
              <w:t>שרת</w:t>
            </w:r>
          </w:p>
        </w:tc>
        <w:tc>
          <w:tcPr>
            <w:tcW w:w="1384" w:type="dxa"/>
          </w:tcPr>
          <w:p w:rsidR="00546D15" w:rsidRDefault="00942D4E">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04</w:t>
            </w:r>
          </w:p>
        </w:tc>
        <w:tc>
          <w:tcPr>
            <w:tcW w:w="1384" w:type="dxa"/>
          </w:tcPr>
          <w:p w:rsidR="00546D15" w:rsidRDefault="00942D4E">
            <w:pPr>
              <w:numPr>
                <w:ilvl w:val="0"/>
                <w:numId w:val="14"/>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קוד פקודה</w:t>
            </w:r>
          </w:p>
          <w:p w:rsidR="00546D15" w:rsidRDefault="00942D4E">
            <w:pPr>
              <w:numPr>
                <w:ilvl w:val="0"/>
                <w:numId w:val="14"/>
              </w:num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שם משתמש</w:t>
            </w:r>
          </w:p>
        </w:tc>
        <w:tc>
          <w:tcPr>
            <w:tcW w:w="1384" w:type="dxa"/>
          </w:tcPr>
          <w:p w:rsidR="00546D15" w:rsidRDefault="00942D4E">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1.  2</w:t>
            </w:r>
          </w:p>
          <w:p w:rsidR="00546D15" w:rsidRDefault="00942D4E">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2. 10</w:t>
            </w:r>
          </w:p>
        </w:tc>
      </w:tr>
      <w:tr w:rsidR="00546D15" w:rsidTr="00546D15">
        <w:trPr>
          <w:trHeight w:val="70"/>
        </w:trPr>
        <w:tc>
          <w:tcPr>
            <w:cnfStyle w:val="001000000000" w:firstRow="0" w:lastRow="0" w:firstColumn="1" w:lastColumn="0" w:oddVBand="0" w:evenVBand="0" w:oddHBand="0" w:evenHBand="0" w:firstRowFirstColumn="0" w:firstRowLastColumn="0" w:lastRowFirstColumn="0" w:lastRowLastColumn="0"/>
            <w:tcW w:w="1797" w:type="dxa"/>
          </w:tcPr>
          <w:p w:rsidR="00546D15" w:rsidRDefault="00942D4E">
            <w:pPr>
              <w:rPr>
                <w:color w:val="000000"/>
                <w:sz w:val="24"/>
                <w:szCs w:val="24"/>
              </w:rPr>
            </w:pPr>
            <w:r>
              <w:rPr>
                <w:color w:val="000000"/>
                <w:sz w:val="24"/>
                <w:szCs w:val="24"/>
                <w:rtl/>
              </w:rPr>
              <w:t>שחזור - תגובה</w:t>
            </w:r>
          </w:p>
        </w:tc>
        <w:tc>
          <w:tcPr>
            <w:tcW w:w="971" w:type="dxa"/>
          </w:tcPr>
          <w:p w:rsidR="00546D15" w:rsidRDefault="00942D4E">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tl/>
              </w:rPr>
              <w:t xml:space="preserve">שרת </w:t>
            </w:r>
          </w:p>
        </w:tc>
        <w:tc>
          <w:tcPr>
            <w:tcW w:w="1384" w:type="dxa"/>
          </w:tcPr>
          <w:p w:rsidR="00546D15" w:rsidRDefault="00942D4E">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tl/>
              </w:rPr>
              <w:t>עמדת התקנה</w:t>
            </w:r>
          </w:p>
        </w:tc>
        <w:tc>
          <w:tcPr>
            <w:tcW w:w="1384" w:type="dxa"/>
          </w:tcPr>
          <w:p w:rsidR="00546D15" w:rsidRDefault="00942D4E">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04</w:t>
            </w:r>
          </w:p>
        </w:tc>
        <w:tc>
          <w:tcPr>
            <w:tcW w:w="1384" w:type="dxa"/>
          </w:tcPr>
          <w:p w:rsidR="00546D15" w:rsidRDefault="00942D4E">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tl/>
              </w:rPr>
              <w:t>1.  קבצים</w:t>
            </w:r>
          </w:p>
          <w:p w:rsidR="00546D15" w:rsidRDefault="00942D4E">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tl/>
              </w:rPr>
              <w:t>2.  קוד פעולה</w:t>
            </w:r>
          </w:p>
        </w:tc>
        <w:tc>
          <w:tcPr>
            <w:tcW w:w="1384" w:type="dxa"/>
          </w:tcPr>
          <w:p w:rsidR="00546D15" w:rsidRDefault="00942D4E">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1. X</w:t>
            </w:r>
          </w:p>
          <w:p w:rsidR="00546D15" w:rsidRDefault="00942D4E">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2. 2</w:t>
            </w:r>
          </w:p>
        </w:tc>
      </w:tr>
      <w:tr w:rsidR="00546D15" w:rsidTr="00546D15">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797" w:type="dxa"/>
          </w:tcPr>
          <w:p w:rsidR="00546D15" w:rsidRDefault="00942D4E">
            <w:pPr>
              <w:rPr>
                <w:color w:val="000000"/>
                <w:sz w:val="24"/>
                <w:szCs w:val="24"/>
              </w:rPr>
            </w:pPr>
            <w:r>
              <w:rPr>
                <w:color w:val="000000"/>
                <w:sz w:val="24"/>
                <w:szCs w:val="24"/>
                <w:rtl/>
              </w:rPr>
              <w:t>התרעה</w:t>
            </w:r>
          </w:p>
        </w:tc>
        <w:tc>
          <w:tcPr>
            <w:tcW w:w="971" w:type="dxa"/>
          </w:tcPr>
          <w:p w:rsidR="00546D15" w:rsidRDefault="00942D4E">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DOK</w:t>
            </w:r>
          </w:p>
        </w:tc>
        <w:tc>
          <w:tcPr>
            <w:tcW w:w="1384" w:type="dxa"/>
          </w:tcPr>
          <w:p w:rsidR="00546D15" w:rsidRDefault="00942D4E">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tl/>
              </w:rPr>
              <w:t>שרת</w:t>
            </w:r>
          </w:p>
        </w:tc>
        <w:tc>
          <w:tcPr>
            <w:tcW w:w="1384" w:type="dxa"/>
          </w:tcPr>
          <w:p w:rsidR="00546D15" w:rsidRDefault="00942D4E">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05</w:t>
            </w:r>
          </w:p>
        </w:tc>
        <w:tc>
          <w:tcPr>
            <w:tcW w:w="1384" w:type="dxa"/>
          </w:tcPr>
          <w:p w:rsidR="00546D15" w:rsidRDefault="00942D4E">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tl/>
              </w:rPr>
              <w:t>1.  קוד פקודה</w:t>
            </w:r>
          </w:p>
        </w:tc>
        <w:tc>
          <w:tcPr>
            <w:tcW w:w="1384" w:type="dxa"/>
          </w:tcPr>
          <w:p w:rsidR="00546D15" w:rsidRDefault="00942D4E">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1. 2</w:t>
            </w:r>
          </w:p>
        </w:tc>
      </w:tr>
      <w:tr w:rsidR="00546D15" w:rsidTr="00546D15">
        <w:trPr>
          <w:trHeight w:val="70"/>
        </w:trPr>
        <w:tc>
          <w:tcPr>
            <w:cnfStyle w:val="001000000000" w:firstRow="0" w:lastRow="0" w:firstColumn="1" w:lastColumn="0" w:oddVBand="0" w:evenVBand="0" w:oddHBand="0" w:evenHBand="0" w:firstRowFirstColumn="0" w:firstRowLastColumn="0" w:lastRowFirstColumn="0" w:lastRowLastColumn="0"/>
            <w:tcW w:w="1797" w:type="dxa"/>
          </w:tcPr>
          <w:p w:rsidR="00546D15" w:rsidRDefault="00942D4E">
            <w:pPr>
              <w:rPr>
                <w:color w:val="000000"/>
                <w:sz w:val="24"/>
                <w:szCs w:val="24"/>
              </w:rPr>
            </w:pPr>
            <w:r>
              <w:rPr>
                <w:color w:val="000000"/>
                <w:sz w:val="24"/>
                <w:szCs w:val="24"/>
                <w:rtl/>
              </w:rPr>
              <w:t>התרעה – תגובה</w:t>
            </w:r>
          </w:p>
        </w:tc>
        <w:tc>
          <w:tcPr>
            <w:tcW w:w="971" w:type="dxa"/>
          </w:tcPr>
          <w:p w:rsidR="00546D15" w:rsidRDefault="00942D4E">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tl/>
              </w:rPr>
              <w:t xml:space="preserve">שרת </w:t>
            </w:r>
          </w:p>
        </w:tc>
        <w:tc>
          <w:tcPr>
            <w:tcW w:w="1384" w:type="dxa"/>
          </w:tcPr>
          <w:p w:rsidR="00546D15" w:rsidRDefault="00942D4E">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DOK</w:t>
            </w:r>
          </w:p>
        </w:tc>
        <w:tc>
          <w:tcPr>
            <w:tcW w:w="1384" w:type="dxa"/>
          </w:tcPr>
          <w:p w:rsidR="00546D15" w:rsidRDefault="00942D4E">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05</w:t>
            </w:r>
          </w:p>
        </w:tc>
        <w:tc>
          <w:tcPr>
            <w:tcW w:w="1384" w:type="dxa"/>
          </w:tcPr>
          <w:p w:rsidR="00546D15" w:rsidRDefault="00942D4E">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tl/>
              </w:rPr>
              <w:t>1.  קוד פקודה</w:t>
            </w:r>
          </w:p>
          <w:p w:rsidR="00546D15" w:rsidRDefault="00942D4E">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tl/>
              </w:rPr>
              <w:t>2. סטטוס</w:t>
            </w:r>
          </w:p>
        </w:tc>
        <w:tc>
          <w:tcPr>
            <w:tcW w:w="1384" w:type="dxa"/>
          </w:tcPr>
          <w:p w:rsidR="00546D15" w:rsidRDefault="00942D4E">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1. 2</w:t>
            </w:r>
          </w:p>
          <w:p w:rsidR="00546D15" w:rsidRDefault="00942D4E">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2. 1</w:t>
            </w:r>
          </w:p>
        </w:tc>
      </w:tr>
      <w:tr w:rsidR="00546D15" w:rsidTr="00546D15">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797" w:type="dxa"/>
          </w:tcPr>
          <w:p w:rsidR="00546D15" w:rsidRDefault="00942D4E">
            <w:pPr>
              <w:rPr>
                <w:color w:val="000000"/>
                <w:sz w:val="24"/>
                <w:szCs w:val="24"/>
              </w:rPr>
            </w:pPr>
            <w:r>
              <w:rPr>
                <w:color w:val="000000"/>
                <w:sz w:val="24"/>
                <w:szCs w:val="24"/>
                <w:rtl/>
              </w:rPr>
              <w:t>ניתוק ה</w:t>
            </w:r>
            <w:r>
              <w:rPr>
                <w:color w:val="000000"/>
                <w:sz w:val="24"/>
                <w:szCs w:val="24"/>
              </w:rPr>
              <w:t>DOK</w:t>
            </w:r>
          </w:p>
        </w:tc>
        <w:tc>
          <w:tcPr>
            <w:tcW w:w="971" w:type="dxa"/>
          </w:tcPr>
          <w:p w:rsidR="00546D15" w:rsidRDefault="00942D4E">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tl/>
              </w:rPr>
              <w:t>עמדת התקנה</w:t>
            </w:r>
          </w:p>
        </w:tc>
        <w:tc>
          <w:tcPr>
            <w:tcW w:w="1384" w:type="dxa"/>
          </w:tcPr>
          <w:p w:rsidR="00546D15" w:rsidRDefault="00942D4E">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DOK</w:t>
            </w:r>
          </w:p>
        </w:tc>
        <w:tc>
          <w:tcPr>
            <w:tcW w:w="1384" w:type="dxa"/>
          </w:tcPr>
          <w:p w:rsidR="00546D15" w:rsidRDefault="00942D4E">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06</w:t>
            </w:r>
          </w:p>
        </w:tc>
        <w:tc>
          <w:tcPr>
            <w:tcW w:w="1384" w:type="dxa"/>
          </w:tcPr>
          <w:p w:rsidR="00546D15" w:rsidRDefault="00942D4E">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tl/>
              </w:rPr>
              <w:t>1.  קוד פקודה</w:t>
            </w:r>
          </w:p>
          <w:p w:rsidR="00546D15" w:rsidRDefault="00546D15">
            <w:pPr>
              <w:cnfStyle w:val="000000100000" w:firstRow="0" w:lastRow="0" w:firstColumn="0" w:lastColumn="0" w:oddVBand="0" w:evenVBand="0" w:oddHBand="1" w:evenHBand="0" w:firstRowFirstColumn="0" w:firstRowLastColumn="0" w:lastRowFirstColumn="0" w:lastRowLastColumn="0"/>
              <w:rPr>
                <w:sz w:val="24"/>
                <w:szCs w:val="24"/>
              </w:rPr>
            </w:pPr>
          </w:p>
        </w:tc>
        <w:tc>
          <w:tcPr>
            <w:tcW w:w="1384" w:type="dxa"/>
          </w:tcPr>
          <w:p w:rsidR="00546D15" w:rsidRDefault="00942D4E">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1.  2</w:t>
            </w:r>
          </w:p>
        </w:tc>
      </w:tr>
      <w:tr w:rsidR="00546D15" w:rsidTr="00546D15">
        <w:trPr>
          <w:trHeight w:val="70"/>
        </w:trPr>
        <w:tc>
          <w:tcPr>
            <w:cnfStyle w:val="001000000000" w:firstRow="0" w:lastRow="0" w:firstColumn="1" w:lastColumn="0" w:oddVBand="0" w:evenVBand="0" w:oddHBand="0" w:evenHBand="0" w:firstRowFirstColumn="0" w:firstRowLastColumn="0" w:lastRowFirstColumn="0" w:lastRowLastColumn="0"/>
            <w:tcW w:w="1797" w:type="dxa"/>
          </w:tcPr>
          <w:p w:rsidR="00546D15" w:rsidRDefault="00942D4E">
            <w:pPr>
              <w:rPr>
                <w:color w:val="000000"/>
                <w:sz w:val="24"/>
                <w:szCs w:val="24"/>
              </w:rPr>
            </w:pPr>
            <w:r>
              <w:rPr>
                <w:color w:val="000000"/>
                <w:sz w:val="24"/>
                <w:szCs w:val="24"/>
                <w:rtl/>
              </w:rPr>
              <w:t>ניתוק ה</w:t>
            </w:r>
            <w:r>
              <w:rPr>
                <w:color w:val="000000"/>
                <w:sz w:val="24"/>
                <w:szCs w:val="24"/>
              </w:rPr>
              <w:t>DOK</w:t>
            </w:r>
            <w:r>
              <w:rPr>
                <w:color w:val="000000"/>
                <w:sz w:val="24"/>
                <w:szCs w:val="24"/>
                <w:rtl/>
              </w:rPr>
              <w:t xml:space="preserve"> - תגובה</w:t>
            </w:r>
          </w:p>
        </w:tc>
        <w:tc>
          <w:tcPr>
            <w:tcW w:w="971" w:type="dxa"/>
          </w:tcPr>
          <w:p w:rsidR="00546D15" w:rsidRDefault="00942D4E">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DOK</w:t>
            </w:r>
          </w:p>
        </w:tc>
        <w:tc>
          <w:tcPr>
            <w:tcW w:w="1384" w:type="dxa"/>
          </w:tcPr>
          <w:p w:rsidR="00546D15" w:rsidRDefault="00942D4E">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tl/>
              </w:rPr>
              <w:t>עמדת התקנה</w:t>
            </w:r>
          </w:p>
        </w:tc>
        <w:tc>
          <w:tcPr>
            <w:tcW w:w="1384" w:type="dxa"/>
          </w:tcPr>
          <w:p w:rsidR="00546D15" w:rsidRDefault="00942D4E">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06</w:t>
            </w:r>
          </w:p>
        </w:tc>
        <w:tc>
          <w:tcPr>
            <w:tcW w:w="1384" w:type="dxa"/>
          </w:tcPr>
          <w:p w:rsidR="00546D15" w:rsidRDefault="00942D4E">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tl/>
              </w:rPr>
              <w:t>1. קוד פקודה</w:t>
            </w:r>
          </w:p>
          <w:p w:rsidR="00546D15" w:rsidRDefault="00942D4E">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tl/>
              </w:rPr>
              <w:t>2. סטטוס</w:t>
            </w:r>
          </w:p>
        </w:tc>
        <w:tc>
          <w:tcPr>
            <w:tcW w:w="1384" w:type="dxa"/>
          </w:tcPr>
          <w:p w:rsidR="00546D15" w:rsidRDefault="00942D4E">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1. 2</w:t>
            </w:r>
          </w:p>
          <w:p w:rsidR="00546D15" w:rsidRDefault="00942D4E">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2. 1</w:t>
            </w:r>
          </w:p>
        </w:tc>
      </w:tr>
    </w:tbl>
    <w:p w:rsidR="00546D15" w:rsidRDefault="00546D15">
      <w:pPr>
        <w:pBdr>
          <w:top w:val="nil"/>
          <w:left w:val="nil"/>
          <w:bottom w:val="nil"/>
          <w:right w:val="nil"/>
          <w:between w:val="nil"/>
        </w:pBdr>
        <w:spacing w:after="0"/>
        <w:ind w:left="720"/>
        <w:rPr>
          <w:color w:val="000000"/>
          <w:sz w:val="28"/>
          <w:szCs w:val="28"/>
        </w:rPr>
      </w:pPr>
    </w:p>
    <w:p w:rsidR="00546D15" w:rsidRDefault="00546D15">
      <w:pPr>
        <w:pBdr>
          <w:top w:val="nil"/>
          <w:left w:val="nil"/>
          <w:bottom w:val="nil"/>
          <w:right w:val="nil"/>
          <w:between w:val="nil"/>
        </w:pBdr>
        <w:spacing w:after="0"/>
        <w:ind w:left="720"/>
        <w:rPr>
          <w:color w:val="000000"/>
          <w:sz w:val="28"/>
          <w:szCs w:val="28"/>
        </w:rPr>
      </w:pPr>
    </w:p>
    <w:p w:rsidR="00546D15" w:rsidRDefault="00546D15">
      <w:pPr>
        <w:pBdr>
          <w:top w:val="nil"/>
          <w:left w:val="nil"/>
          <w:bottom w:val="nil"/>
          <w:right w:val="nil"/>
          <w:between w:val="nil"/>
        </w:pBdr>
        <w:spacing w:after="0"/>
        <w:ind w:left="720"/>
        <w:rPr>
          <w:color w:val="000000"/>
          <w:sz w:val="28"/>
          <w:szCs w:val="28"/>
        </w:rPr>
      </w:pPr>
    </w:p>
    <w:p w:rsidR="00546D15" w:rsidRDefault="00546D15">
      <w:pPr>
        <w:pBdr>
          <w:top w:val="nil"/>
          <w:left w:val="nil"/>
          <w:bottom w:val="nil"/>
          <w:right w:val="nil"/>
          <w:between w:val="nil"/>
        </w:pBdr>
        <w:spacing w:after="0"/>
        <w:ind w:left="720"/>
        <w:rPr>
          <w:color w:val="000000"/>
          <w:sz w:val="28"/>
          <w:szCs w:val="28"/>
        </w:rPr>
      </w:pPr>
    </w:p>
    <w:p w:rsidR="00546D15" w:rsidRDefault="00546D15">
      <w:pPr>
        <w:pBdr>
          <w:top w:val="nil"/>
          <w:left w:val="nil"/>
          <w:bottom w:val="nil"/>
          <w:right w:val="nil"/>
          <w:between w:val="nil"/>
        </w:pBdr>
        <w:spacing w:after="0"/>
        <w:ind w:left="720"/>
        <w:rPr>
          <w:color w:val="000000"/>
          <w:sz w:val="28"/>
          <w:szCs w:val="28"/>
        </w:rPr>
      </w:pPr>
    </w:p>
    <w:p w:rsidR="00546D15" w:rsidRDefault="00546D15">
      <w:pPr>
        <w:pBdr>
          <w:top w:val="nil"/>
          <w:left w:val="nil"/>
          <w:bottom w:val="nil"/>
          <w:right w:val="nil"/>
          <w:between w:val="nil"/>
        </w:pBdr>
        <w:spacing w:after="0"/>
        <w:ind w:left="720"/>
        <w:rPr>
          <w:color w:val="000000"/>
          <w:sz w:val="28"/>
          <w:szCs w:val="28"/>
        </w:rPr>
      </w:pPr>
    </w:p>
    <w:p w:rsidR="00546D15" w:rsidRDefault="00546D15">
      <w:pPr>
        <w:pBdr>
          <w:top w:val="nil"/>
          <w:left w:val="nil"/>
          <w:bottom w:val="nil"/>
          <w:right w:val="nil"/>
          <w:between w:val="nil"/>
        </w:pBdr>
        <w:spacing w:after="0"/>
        <w:ind w:left="720"/>
        <w:rPr>
          <w:color w:val="000000"/>
          <w:sz w:val="28"/>
          <w:szCs w:val="28"/>
        </w:rPr>
      </w:pPr>
    </w:p>
    <w:p w:rsidR="00546D15" w:rsidRDefault="00546D15">
      <w:pPr>
        <w:pBdr>
          <w:top w:val="nil"/>
          <w:left w:val="nil"/>
          <w:bottom w:val="nil"/>
          <w:right w:val="nil"/>
          <w:between w:val="nil"/>
        </w:pBdr>
        <w:spacing w:after="0"/>
        <w:ind w:left="720"/>
        <w:rPr>
          <w:color w:val="000000"/>
          <w:sz w:val="28"/>
          <w:szCs w:val="28"/>
        </w:rPr>
      </w:pPr>
    </w:p>
    <w:tbl>
      <w:tblPr>
        <w:tblStyle w:val="afff1"/>
        <w:bidiVisual/>
        <w:tblW w:w="829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3239"/>
        <w:gridCol w:w="5057"/>
      </w:tblGrid>
      <w:tr w:rsidR="00546D15" w:rsidTr="00546D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9" w:type="dxa"/>
          </w:tcPr>
          <w:p w:rsidR="00546D15" w:rsidRDefault="00942D4E">
            <w:pPr>
              <w:rPr>
                <w:color w:val="000000"/>
                <w:sz w:val="28"/>
                <w:szCs w:val="28"/>
              </w:rPr>
            </w:pPr>
            <w:r>
              <w:rPr>
                <w:color w:val="000000"/>
                <w:sz w:val="28"/>
                <w:szCs w:val="28"/>
                <w:rtl/>
              </w:rPr>
              <w:t>שם</w:t>
            </w:r>
          </w:p>
        </w:tc>
        <w:tc>
          <w:tcPr>
            <w:tcW w:w="5057" w:type="dxa"/>
          </w:tcPr>
          <w:p w:rsidR="00546D15" w:rsidRDefault="00942D4E">
            <w:pPr>
              <w:cnfStyle w:val="100000000000" w:firstRow="1" w:lastRow="0" w:firstColumn="0" w:lastColumn="0" w:oddVBand="0" w:evenVBand="0" w:oddHBand="0" w:evenHBand="0" w:firstRowFirstColumn="0" w:firstRowLastColumn="0" w:lastRowFirstColumn="0" w:lastRowLastColumn="0"/>
              <w:rPr>
                <w:color w:val="000000"/>
                <w:sz w:val="28"/>
                <w:szCs w:val="28"/>
              </w:rPr>
            </w:pPr>
            <w:r>
              <w:rPr>
                <w:color w:val="000000"/>
                <w:sz w:val="28"/>
                <w:szCs w:val="28"/>
                <w:rtl/>
              </w:rPr>
              <w:t>דוגמה</w:t>
            </w:r>
          </w:p>
        </w:tc>
      </w:tr>
      <w:tr w:rsidR="00546D15" w:rsidTr="00546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9" w:type="dxa"/>
          </w:tcPr>
          <w:p w:rsidR="00546D15" w:rsidRDefault="00942D4E">
            <w:pPr>
              <w:rPr>
                <w:color w:val="000000"/>
                <w:sz w:val="24"/>
                <w:szCs w:val="24"/>
              </w:rPr>
            </w:pPr>
            <w:r>
              <w:rPr>
                <w:color w:val="000000"/>
                <w:sz w:val="24"/>
                <w:szCs w:val="24"/>
                <w:rtl/>
              </w:rPr>
              <w:t>רישום</w:t>
            </w:r>
          </w:p>
        </w:tc>
        <w:tc>
          <w:tcPr>
            <w:tcW w:w="5057" w:type="dxa"/>
          </w:tcPr>
          <w:p w:rsidR="00546D15" w:rsidRDefault="00942D4E">
            <w:pPr>
              <w:jc w:val="right"/>
              <w:cnfStyle w:val="000000100000" w:firstRow="0" w:lastRow="0" w:firstColumn="0" w:lastColumn="0" w:oddVBand="0" w:evenVBand="0" w:oddHBand="1" w:evenHBand="0" w:firstRowFirstColumn="0" w:firstRowLastColumn="0" w:lastRowFirstColumn="0" w:lastRowLastColumn="0"/>
              <w:rPr>
                <w:color w:val="000000"/>
                <w:sz w:val="24"/>
                <w:szCs w:val="24"/>
              </w:rPr>
            </w:pPr>
            <w:r>
              <w:rPr>
                <w:b/>
                <w:bCs/>
                <w:color w:val="000000"/>
                <w:sz w:val="24"/>
                <w:szCs w:val="24"/>
              </w:rPr>
              <w:t>00</w:t>
            </w:r>
            <w:r>
              <w:rPr>
                <w:color w:val="000000"/>
                <w:sz w:val="24"/>
                <w:szCs w:val="24"/>
              </w:rPr>
              <w:t>@&amp;2</w:t>
            </w:r>
            <w:r>
              <w:rPr>
                <w:b/>
                <w:bCs/>
                <w:color w:val="000000"/>
                <w:sz w:val="24"/>
                <w:szCs w:val="24"/>
              </w:rPr>
              <w:t>name</w:t>
            </w:r>
            <w:r>
              <w:rPr>
                <w:color w:val="000000"/>
                <w:sz w:val="24"/>
                <w:szCs w:val="24"/>
              </w:rPr>
              <w:t>@#2</w:t>
            </w:r>
            <w:r>
              <w:rPr>
                <w:b/>
                <w:bCs/>
                <w:color w:val="000000"/>
                <w:sz w:val="24"/>
                <w:szCs w:val="24"/>
              </w:rPr>
              <w:t>password</w:t>
            </w:r>
            <w:r>
              <w:rPr>
                <w:color w:val="000000"/>
                <w:sz w:val="24"/>
                <w:szCs w:val="24"/>
              </w:rPr>
              <w:t>@#2</w:t>
            </w:r>
            <w:r>
              <w:rPr>
                <w:b/>
                <w:bCs/>
                <w:color w:val="000000"/>
                <w:sz w:val="24"/>
                <w:szCs w:val="24"/>
              </w:rPr>
              <w:t>eyal@gmail.com</w:t>
            </w:r>
          </w:p>
        </w:tc>
      </w:tr>
      <w:tr w:rsidR="00546D15" w:rsidTr="00546D15">
        <w:tc>
          <w:tcPr>
            <w:cnfStyle w:val="001000000000" w:firstRow="0" w:lastRow="0" w:firstColumn="1" w:lastColumn="0" w:oddVBand="0" w:evenVBand="0" w:oddHBand="0" w:evenHBand="0" w:firstRowFirstColumn="0" w:firstRowLastColumn="0" w:lastRowFirstColumn="0" w:lastRowLastColumn="0"/>
            <w:tcW w:w="3239" w:type="dxa"/>
          </w:tcPr>
          <w:p w:rsidR="00546D15" w:rsidRDefault="00942D4E">
            <w:pPr>
              <w:rPr>
                <w:color w:val="000000"/>
                <w:sz w:val="24"/>
                <w:szCs w:val="24"/>
              </w:rPr>
            </w:pPr>
            <w:r>
              <w:rPr>
                <w:color w:val="000000"/>
                <w:sz w:val="24"/>
                <w:szCs w:val="24"/>
                <w:rtl/>
              </w:rPr>
              <w:t>רישום - תגובה</w:t>
            </w:r>
          </w:p>
        </w:tc>
        <w:tc>
          <w:tcPr>
            <w:tcW w:w="5057" w:type="dxa"/>
          </w:tcPr>
          <w:p w:rsidR="00546D15" w:rsidRDefault="00942D4E">
            <w:pPr>
              <w:jc w:val="right"/>
              <w:cnfStyle w:val="000000000000" w:firstRow="0" w:lastRow="0" w:firstColumn="0" w:lastColumn="0" w:oddVBand="0" w:evenVBand="0" w:oddHBand="0" w:evenHBand="0" w:firstRowFirstColumn="0" w:firstRowLastColumn="0" w:lastRowFirstColumn="0" w:lastRowLastColumn="0"/>
              <w:rPr>
                <w:b/>
                <w:bCs/>
                <w:color w:val="000000"/>
                <w:sz w:val="24"/>
                <w:szCs w:val="24"/>
              </w:rPr>
            </w:pPr>
            <w:r>
              <w:rPr>
                <w:b/>
                <w:bCs/>
                <w:color w:val="000000"/>
                <w:sz w:val="24"/>
                <w:szCs w:val="24"/>
              </w:rPr>
              <w:t>00</w:t>
            </w:r>
            <w:r>
              <w:rPr>
                <w:color w:val="000000"/>
                <w:sz w:val="24"/>
                <w:szCs w:val="24"/>
              </w:rPr>
              <w:t>@#2</w:t>
            </w:r>
            <w:r>
              <w:rPr>
                <w:b/>
                <w:bCs/>
                <w:color w:val="000000"/>
                <w:sz w:val="24"/>
                <w:szCs w:val="24"/>
              </w:rPr>
              <w:t>status</w:t>
            </w:r>
          </w:p>
        </w:tc>
      </w:tr>
      <w:tr w:rsidR="00546D15" w:rsidTr="00546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9" w:type="dxa"/>
          </w:tcPr>
          <w:p w:rsidR="00546D15" w:rsidRDefault="00942D4E">
            <w:pPr>
              <w:rPr>
                <w:color w:val="000000"/>
                <w:sz w:val="24"/>
                <w:szCs w:val="24"/>
              </w:rPr>
            </w:pPr>
            <w:r>
              <w:rPr>
                <w:color w:val="000000"/>
                <w:sz w:val="24"/>
                <w:szCs w:val="24"/>
                <w:rtl/>
              </w:rPr>
              <w:t xml:space="preserve">התחברות </w:t>
            </w:r>
          </w:p>
        </w:tc>
        <w:tc>
          <w:tcPr>
            <w:tcW w:w="5057" w:type="dxa"/>
          </w:tcPr>
          <w:p w:rsidR="00546D15" w:rsidRDefault="00942D4E">
            <w:pPr>
              <w:jc w:val="right"/>
              <w:cnfStyle w:val="000000100000" w:firstRow="0" w:lastRow="0" w:firstColumn="0" w:lastColumn="0" w:oddVBand="0" w:evenVBand="0" w:oddHBand="1" w:evenHBand="0" w:firstRowFirstColumn="0" w:firstRowLastColumn="0" w:lastRowFirstColumn="0" w:lastRowLastColumn="0"/>
              <w:rPr>
                <w:color w:val="000000"/>
                <w:sz w:val="24"/>
                <w:szCs w:val="24"/>
              </w:rPr>
            </w:pPr>
            <w:r>
              <w:rPr>
                <w:b/>
                <w:bCs/>
                <w:color w:val="000000"/>
                <w:sz w:val="24"/>
                <w:szCs w:val="24"/>
              </w:rPr>
              <w:t>01</w:t>
            </w:r>
            <w:r>
              <w:rPr>
                <w:color w:val="000000"/>
                <w:sz w:val="24"/>
                <w:szCs w:val="24"/>
              </w:rPr>
              <w:t>@&amp;2</w:t>
            </w:r>
            <w:r>
              <w:rPr>
                <w:b/>
                <w:bCs/>
                <w:color w:val="000000"/>
                <w:sz w:val="24"/>
                <w:szCs w:val="24"/>
              </w:rPr>
              <w:t>name</w:t>
            </w:r>
            <w:r>
              <w:rPr>
                <w:color w:val="000000"/>
                <w:sz w:val="24"/>
                <w:szCs w:val="24"/>
              </w:rPr>
              <w:t>@#2</w:t>
            </w:r>
            <w:r>
              <w:rPr>
                <w:b/>
                <w:bCs/>
                <w:color w:val="000000"/>
                <w:sz w:val="24"/>
                <w:szCs w:val="24"/>
              </w:rPr>
              <w:t>password</w:t>
            </w:r>
          </w:p>
        </w:tc>
      </w:tr>
      <w:tr w:rsidR="00546D15" w:rsidTr="00546D15">
        <w:tc>
          <w:tcPr>
            <w:cnfStyle w:val="001000000000" w:firstRow="0" w:lastRow="0" w:firstColumn="1" w:lastColumn="0" w:oddVBand="0" w:evenVBand="0" w:oddHBand="0" w:evenHBand="0" w:firstRowFirstColumn="0" w:firstRowLastColumn="0" w:lastRowFirstColumn="0" w:lastRowLastColumn="0"/>
            <w:tcW w:w="3239" w:type="dxa"/>
          </w:tcPr>
          <w:p w:rsidR="00546D15" w:rsidRDefault="00942D4E">
            <w:pPr>
              <w:rPr>
                <w:color w:val="000000"/>
                <w:sz w:val="24"/>
                <w:szCs w:val="24"/>
              </w:rPr>
            </w:pPr>
            <w:r>
              <w:rPr>
                <w:color w:val="000000"/>
                <w:sz w:val="24"/>
                <w:szCs w:val="24"/>
                <w:rtl/>
              </w:rPr>
              <w:t>התחברות – תגובה</w:t>
            </w:r>
          </w:p>
        </w:tc>
        <w:tc>
          <w:tcPr>
            <w:tcW w:w="5057" w:type="dxa"/>
          </w:tcPr>
          <w:p w:rsidR="00546D15" w:rsidRDefault="00942D4E">
            <w:pPr>
              <w:jc w:val="right"/>
              <w:cnfStyle w:val="000000000000" w:firstRow="0" w:lastRow="0" w:firstColumn="0" w:lastColumn="0" w:oddVBand="0" w:evenVBand="0" w:oddHBand="0" w:evenHBand="0" w:firstRowFirstColumn="0" w:firstRowLastColumn="0" w:lastRowFirstColumn="0" w:lastRowLastColumn="0"/>
              <w:rPr>
                <w:b/>
                <w:bCs/>
                <w:color w:val="000000"/>
                <w:sz w:val="24"/>
                <w:szCs w:val="24"/>
              </w:rPr>
            </w:pPr>
            <w:r>
              <w:rPr>
                <w:b/>
                <w:bCs/>
                <w:color w:val="000000"/>
                <w:sz w:val="24"/>
                <w:szCs w:val="24"/>
              </w:rPr>
              <w:t>01</w:t>
            </w:r>
            <w:r>
              <w:rPr>
                <w:color w:val="000000"/>
                <w:sz w:val="24"/>
                <w:szCs w:val="24"/>
              </w:rPr>
              <w:t>@#2</w:t>
            </w:r>
            <w:r>
              <w:rPr>
                <w:b/>
                <w:bCs/>
                <w:color w:val="000000"/>
                <w:sz w:val="24"/>
                <w:szCs w:val="24"/>
              </w:rPr>
              <w:t>status</w:t>
            </w:r>
          </w:p>
        </w:tc>
      </w:tr>
      <w:tr w:rsidR="00546D15" w:rsidTr="00546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9" w:type="dxa"/>
          </w:tcPr>
          <w:p w:rsidR="00546D15" w:rsidRDefault="00942D4E">
            <w:pPr>
              <w:rPr>
                <w:color w:val="000000"/>
                <w:sz w:val="24"/>
                <w:szCs w:val="24"/>
              </w:rPr>
            </w:pPr>
            <w:r>
              <w:rPr>
                <w:color w:val="000000"/>
                <w:sz w:val="24"/>
                <w:szCs w:val="24"/>
                <w:rtl/>
              </w:rPr>
              <w:t>עדכון פרטים</w:t>
            </w:r>
          </w:p>
        </w:tc>
        <w:tc>
          <w:tcPr>
            <w:tcW w:w="5057" w:type="dxa"/>
          </w:tcPr>
          <w:p w:rsidR="00546D15" w:rsidRDefault="00942D4E">
            <w:pPr>
              <w:jc w:val="right"/>
              <w:cnfStyle w:val="000000100000" w:firstRow="0" w:lastRow="0" w:firstColumn="0" w:lastColumn="0" w:oddVBand="0" w:evenVBand="0" w:oddHBand="1" w:evenHBand="0" w:firstRowFirstColumn="0" w:firstRowLastColumn="0" w:lastRowFirstColumn="0" w:lastRowLastColumn="0"/>
              <w:rPr>
                <w:color w:val="000000"/>
                <w:sz w:val="24"/>
                <w:szCs w:val="24"/>
              </w:rPr>
            </w:pPr>
            <w:r>
              <w:rPr>
                <w:b/>
                <w:bCs/>
                <w:color w:val="000000"/>
                <w:sz w:val="24"/>
                <w:szCs w:val="24"/>
              </w:rPr>
              <w:t>02</w:t>
            </w:r>
            <w:r>
              <w:rPr>
                <w:color w:val="000000"/>
                <w:sz w:val="24"/>
                <w:szCs w:val="24"/>
              </w:rPr>
              <w:t>@&amp;2</w:t>
            </w:r>
            <w:r>
              <w:rPr>
                <w:b/>
                <w:bCs/>
                <w:color w:val="000000"/>
                <w:sz w:val="24"/>
                <w:szCs w:val="24"/>
              </w:rPr>
              <w:t>name</w:t>
            </w:r>
            <w:r>
              <w:rPr>
                <w:color w:val="000000"/>
                <w:sz w:val="24"/>
                <w:szCs w:val="24"/>
              </w:rPr>
              <w:t>@#2</w:t>
            </w:r>
            <w:r>
              <w:rPr>
                <w:b/>
                <w:bCs/>
                <w:color w:val="000000"/>
                <w:sz w:val="24"/>
                <w:szCs w:val="24"/>
              </w:rPr>
              <w:t>password</w:t>
            </w:r>
            <w:r>
              <w:rPr>
                <w:color w:val="000000"/>
                <w:sz w:val="24"/>
                <w:szCs w:val="24"/>
              </w:rPr>
              <w:t>@#2</w:t>
            </w:r>
            <w:r>
              <w:rPr>
                <w:b/>
                <w:bCs/>
                <w:color w:val="000000"/>
                <w:sz w:val="24"/>
                <w:szCs w:val="24"/>
              </w:rPr>
              <w:t>eyal@gmail.com</w:t>
            </w:r>
          </w:p>
        </w:tc>
      </w:tr>
      <w:tr w:rsidR="00546D15" w:rsidTr="00546D15">
        <w:tc>
          <w:tcPr>
            <w:cnfStyle w:val="001000000000" w:firstRow="0" w:lastRow="0" w:firstColumn="1" w:lastColumn="0" w:oddVBand="0" w:evenVBand="0" w:oddHBand="0" w:evenHBand="0" w:firstRowFirstColumn="0" w:firstRowLastColumn="0" w:lastRowFirstColumn="0" w:lastRowLastColumn="0"/>
            <w:tcW w:w="3239" w:type="dxa"/>
          </w:tcPr>
          <w:p w:rsidR="00546D15" w:rsidRDefault="00942D4E">
            <w:pPr>
              <w:rPr>
                <w:color w:val="000000"/>
                <w:sz w:val="24"/>
                <w:szCs w:val="24"/>
              </w:rPr>
            </w:pPr>
            <w:r>
              <w:rPr>
                <w:color w:val="000000"/>
                <w:sz w:val="24"/>
                <w:szCs w:val="24"/>
                <w:rtl/>
              </w:rPr>
              <w:t>עדכון פרטים תגובה</w:t>
            </w:r>
          </w:p>
        </w:tc>
        <w:tc>
          <w:tcPr>
            <w:tcW w:w="5057" w:type="dxa"/>
          </w:tcPr>
          <w:p w:rsidR="00546D15" w:rsidRDefault="00942D4E">
            <w:pPr>
              <w:jc w:val="right"/>
              <w:cnfStyle w:val="000000000000" w:firstRow="0" w:lastRow="0" w:firstColumn="0" w:lastColumn="0" w:oddVBand="0" w:evenVBand="0" w:oddHBand="0" w:evenHBand="0" w:firstRowFirstColumn="0" w:firstRowLastColumn="0" w:lastRowFirstColumn="0" w:lastRowLastColumn="0"/>
              <w:rPr>
                <w:b/>
                <w:bCs/>
                <w:color w:val="000000"/>
                <w:sz w:val="24"/>
                <w:szCs w:val="24"/>
              </w:rPr>
            </w:pPr>
            <w:r>
              <w:rPr>
                <w:b/>
                <w:bCs/>
                <w:color w:val="000000"/>
                <w:sz w:val="24"/>
                <w:szCs w:val="24"/>
              </w:rPr>
              <w:t>02</w:t>
            </w:r>
            <w:r>
              <w:rPr>
                <w:color w:val="000000"/>
                <w:sz w:val="24"/>
                <w:szCs w:val="24"/>
              </w:rPr>
              <w:t>@#2</w:t>
            </w:r>
            <w:r>
              <w:rPr>
                <w:b/>
                <w:bCs/>
                <w:color w:val="000000"/>
                <w:sz w:val="24"/>
                <w:szCs w:val="24"/>
              </w:rPr>
              <w:t>status</w:t>
            </w:r>
          </w:p>
        </w:tc>
      </w:tr>
      <w:tr w:rsidR="00546D15" w:rsidTr="00546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9" w:type="dxa"/>
          </w:tcPr>
          <w:p w:rsidR="00546D15" w:rsidRDefault="00942D4E">
            <w:pPr>
              <w:rPr>
                <w:color w:val="000000"/>
                <w:sz w:val="24"/>
                <w:szCs w:val="24"/>
              </w:rPr>
            </w:pPr>
            <w:r>
              <w:rPr>
                <w:color w:val="000000"/>
                <w:sz w:val="24"/>
                <w:szCs w:val="24"/>
                <w:rtl/>
              </w:rPr>
              <w:t xml:space="preserve">גיבויי </w:t>
            </w:r>
          </w:p>
        </w:tc>
        <w:tc>
          <w:tcPr>
            <w:tcW w:w="5057" w:type="dxa"/>
          </w:tcPr>
          <w:p w:rsidR="00546D15" w:rsidRDefault="00942D4E">
            <w:pPr>
              <w:jc w:val="right"/>
              <w:cnfStyle w:val="000000100000" w:firstRow="0" w:lastRow="0" w:firstColumn="0" w:lastColumn="0" w:oddVBand="0" w:evenVBand="0" w:oddHBand="1" w:evenHBand="0" w:firstRowFirstColumn="0" w:firstRowLastColumn="0" w:lastRowFirstColumn="0" w:lastRowLastColumn="0"/>
              <w:rPr>
                <w:color w:val="000000"/>
                <w:sz w:val="24"/>
                <w:szCs w:val="24"/>
              </w:rPr>
            </w:pPr>
            <w:r>
              <w:rPr>
                <w:b/>
                <w:bCs/>
                <w:color w:val="000000"/>
                <w:sz w:val="24"/>
                <w:szCs w:val="24"/>
              </w:rPr>
              <w:t>03</w:t>
            </w:r>
            <w:r>
              <w:rPr>
                <w:color w:val="000000"/>
                <w:sz w:val="24"/>
                <w:szCs w:val="24"/>
              </w:rPr>
              <w:t>@&amp;2</w:t>
            </w:r>
            <w:r>
              <w:rPr>
                <w:b/>
                <w:bCs/>
                <w:color w:val="000000"/>
                <w:sz w:val="24"/>
                <w:szCs w:val="24"/>
              </w:rPr>
              <w:t>file_name</w:t>
            </w:r>
            <w:r>
              <w:rPr>
                <w:color w:val="000000"/>
                <w:sz w:val="24"/>
                <w:szCs w:val="24"/>
              </w:rPr>
              <w:t>@#2</w:t>
            </w:r>
            <w:r>
              <w:rPr>
                <w:b/>
                <w:bCs/>
                <w:color w:val="000000"/>
                <w:sz w:val="24"/>
                <w:szCs w:val="24"/>
              </w:rPr>
              <w:t>file</w:t>
            </w:r>
            <w:r>
              <w:rPr>
                <w:color w:val="000000"/>
                <w:sz w:val="24"/>
                <w:szCs w:val="24"/>
              </w:rPr>
              <w:t>@#2</w:t>
            </w:r>
            <w:r>
              <w:rPr>
                <w:b/>
                <w:bCs/>
                <w:color w:val="000000"/>
                <w:sz w:val="24"/>
                <w:szCs w:val="24"/>
              </w:rPr>
              <w:t>name</w:t>
            </w:r>
          </w:p>
        </w:tc>
      </w:tr>
      <w:tr w:rsidR="00546D15" w:rsidTr="00546D15">
        <w:tc>
          <w:tcPr>
            <w:cnfStyle w:val="001000000000" w:firstRow="0" w:lastRow="0" w:firstColumn="1" w:lastColumn="0" w:oddVBand="0" w:evenVBand="0" w:oddHBand="0" w:evenHBand="0" w:firstRowFirstColumn="0" w:firstRowLastColumn="0" w:lastRowFirstColumn="0" w:lastRowLastColumn="0"/>
            <w:tcW w:w="3239" w:type="dxa"/>
          </w:tcPr>
          <w:p w:rsidR="00546D15" w:rsidRDefault="00942D4E">
            <w:pPr>
              <w:rPr>
                <w:color w:val="000000"/>
                <w:sz w:val="24"/>
                <w:szCs w:val="24"/>
              </w:rPr>
            </w:pPr>
            <w:r>
              <w:rPr>
                <w:color w:val="000000"/>
                <w:sz w:val="24"/>
                <w:szCs w:val="24"/>
                <w:rtl/>
              </w:rPr>
              <w:t>גיבויי – תגובה</w:t>
            </w:r>
          </w:p>
        </w:tc>
        <w:tc>
          <w:tcPr>
            <w:tcW w:w="5057" w:type="dxa"/>
          </w:tcPr>
          <w:p w:rsidR="00546D15" w:rsidRDefault="00942D4E">
            <w:pPr>
              <w:jc w:val="right"/>
              <w:cnfStyle w:val="000000000000" w:firstRow="0" w:lastRow="0" w:firstColumn="0" w:lastColumn="0" w:oddVBand="0" w:evenVBand="0" w:oddHBand="0" w:evenHBand="0" w:firstRowFirstColumn="0" w:firstRowLastColumn="0" w:lastRowFirstColumn="0" w:lastRowLastColumn="0"/>
              <w:rPr>
                <w:b/>
                <w:bCs/>
                <w:color w:val="000000"/>
                <w:sz w:val="24"/>
                <w:szCs w:val="24"/>
              </w:rPr>
            </w:pPr>
            <w:r>
              <w:rPr>
                <w:b/>
                <w:bCs/>
                <w:color w:val="000000"/>
                <w:sz w:val="24"/>
                <w:szCs w:val="24"/>
              </w:rPr>
              <w:t>03</w:t>
            </w:r>
            <w:r>
              <w:rPr>
                <w:color w:val="000000"/>
                <w:sz w:val="24"/>
                <w:szCs w:val="24"/>
              </w:rPr>
              <w:t>@#2</w:t>
            </w:r>
            <w:r>
              <w:rPr>
                <w:b/>
                <w:bCs/>
                <w:color w:val="000000"/>
                <w:sz w:val="24"/>
                <w:szCs w:val="24"/>
              </w:rPr>
              <w:t>status</w:t>
            </w:r>
          </w:p>
        </w:tc>
      </w:tr>
      <w:tr w:rsidR="00546D15" w:rsidTr="00546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9" w:type="dxa"/>
          </w:tcPr>
          <w:p w:rsidR="00546D15" w:rsidRDefault="00942D4E">
            <w:pPr>
              <w:rPr>
                <w:color w:val="000000"/>
                <w:sz w:val="24"/>
                <w:szCs w:val="24"/>
              </w:rPr>
            </w:pPr>
            <w:r>
              <w:rPr>
                <w:color w:val="000000"/>
                <w:sz w:val="24"/>
                <w:szCs w:val="24"/>
                <w:rtl/>
              </w:rPr>
              <w:t>שחזור</w:t>
            </w:r>
          </w:p>
        </w:tc>
        <w:tc>
          <w:tcPr>
            <w:tcW w:w="5057" w:type="dxa"/>
          </w:tcPr>
          <w:p w:rsidR="00546D15" w:rsidRDefault="00942D4E">
            <w:pPr>
              <w:jc w:val="right"/>
              <w:cnfStyle w:val="000000100000" w:firstRow="0" w:lastRow="0" w:firstColumn="0" w:lastColumn="0" w:oddVBand="0" w:evenVBand="0" w:oddHBand="1" w:evenHBand="0" w:firstRowFirstColumn="0" w:firstRowLastColumn="0" w:lastRowFirstColumn="0" w:lastRowLastColumn="0"/>
              <w:rPr>
                <w:b/>
                <w:bCs/>
                <w:color w:val="000000"/>
                <w:sz w:val="24"/>
                <w:szCs w:val="24"/>
              </w:rPr>
            </w:pPr>
            <w:r>
              <w:rPr>
                <w:b/>
                <w:bCs/>
                <w:color w:val="000000"/>
                <w:sz w:val="24"/>
                <w:szCs w:val="24"/>
              </w:rPr>
              <w:t>04</w:t>
            </w:r>
            <w:r>
              <w:rPr>
                <w:color w:val="000000"/>
                <w:sz w:val="24"/>
                <w:szCs w:val="24"/>
              </w:rPr>
              <w:t>@#2</w:t>
            </w:r>
            <w:r>
              <w:rPr>
                <w:b/>
                <w:bCs/>
                <w:color w:val="000000"/>
                <w:sz w:val="24"/>
                <w:szCs w:val="24"/>
              </w:rPr>
              <w:t>name</w:t>
            </w:r>
          </w:p>
        </w:tc>
      </w:tr>
      <w:tr w:rsidR="00546D15" w:rsidTr="00546D15">
        <w:tc>
          <w:tcPr>
            <w:cnfStyle w:val="001000000000" w:firstRow="0" w:lastRow="0" w:firstColumn="1" w:lastColumn="0" w:oddVBand="0" w:evenVBand="0" w:oddHBand="0" w:evenHBand="0" w:firstRowFirstColumn="0" w:firstRowLastColumn="0" w:lastRowFirstColumn="0" w:lastRowLastColumn="0"/>
            <w:tcW w:w="3239" w:type="dxa"/>
          </w:tcPr>
          <w:p w:rsidR="00546D15" w:rsidRDefault="00942D4E">
            <w:pPr>
              <w:rPr>
                <w:color w:val="000000"/>
                <w:sz w:val="24"/>
                <w:szCs w:val="24"/>
              </w:rPr>
            </w:pPr>
            <w:r>
              <w:rPr>
                <w:color w:val="000000"/>
                <w:sz w:val="24"/>
                <w:szCs w:val="24"/>
                <w:rtl/>
              </w:rPr>
              <w:t>שחזור - תגובה</w:t>
            </w:r>
          </w:p>
        </w:tc>
        <w:tc>
          <w:tcPr>
            <w:tcW w:w="5057" w:type="dxa"/>
          </w:tcPr>
          <w:p w:rsidR="00546D15" w:rsidRDefault="00942D4E">
            <w:pPr>
              <w:jc w:val="right"/>
              <w:cnfStyle w:val="000000000000" w:firstRow="0" w:lastRow="0" w:firstColumn="0" w:lastColumn="0" w:oddVBand="0" w:evenVBand="0" w:oddHBand="0" w:evenHBand="0" w:firstRowFirstColumn="0" w:firstRowLastColumn="0" w:lastRowFirstColumn="0" w:lastRowLastColumn="0"/>
              <w:rPr>
                <w:color w:val="000000"/>
                <w:sz w:val="24"/>
                <w:szCs w:val="24"/>
              </w:rPr>
            </w:pPr>
            <w:r>
              <w:rPr>
                <w:b/>
                <w:bCs/>
                <w:color w:val="000000"/>
                <w:sz w:val="24"/>
                <w:szCs w:val="24"/>
              </w:rPr>
              <w:t>04</w:t>
            </w:r>
            <w:r>
              <w:rPr>
                <w:color w:val="000000"/>
                <w:sz w:val="24"/>
                <w:szCs w:val="24"/>
              </w:rPr>
              <w:t>@#2</w:t>
            </w:r>
            <w:r>
              <w:rPr>
                <w:b/>
                <w:bCs/>
                <w:color w:val="000000"/>
                <w:sz w:val="24"/>
                <w:szCs w:val="24"/>
              </w:rPr>
              <w:t>file</w:t>
            </w:r>
          </w:p>
        </w:tc>
      </w:tr>
      <w:tr w:rsidR="00546D15" w:rsidTr="00546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9" w:type="dxa"/>
          </w:tcPr>
          <w:p w:rsidR="00546D15" w:rsidRDefault="00942D4E">
            <w:pPr>
              <w:rPr>
                <w:color w:val="000000"/>
                <w:sz w:val="24"/>
                <w:szCs w:val="24"/>
              </w:rPr>
            </w:pPr>
            <w:r>
              <w:rPr>
                <w:color w:val="000000"/>
                <w:sz w:val="24"/>
                <w:szCs w:val="24"/>
                <w:rtl/>
              </w:rPr>
              <w:t>התרעה</w:t>
            </w:r>
          </w:p>
        </w:tc>
        <w:tc>
          <w:tcPr>
            <w:tcW w:w="5057" w:type="dxa"/>
          </w:tcPr>
          <w:p w:rsidR="00546D15" w:rsidRDefault="00942D4E">
            <w:pPr>
              <w:jc w:val="right"/>
              <w:cnfStyle w:val="000000100000" w:firstRow="0" w:lastRow="0" w:firstColumn="0" w:lastColumn="0" w:oddVBand="0" w:evenVBand="0" w:oddHBand="1" w:evenHBand="0" w:firstRowFirstColumn="0" w:firstRowLastColumn="0" w:lastRowFirstColumn="0" w:lastRowLastColumn="0"/>
              <w:rPr>
                <w:color w:val="000000"/>
                <w:sz w:val="24"/>
                <w:szCs w:val="24"/>
              </w:rPr>
            </w:pPr>
            <w:r>
              <w:rPr>
                <w:b/>
                <w:bCs/>
                <w:color w:val="000000"/>
                <w:sz w:val="24"/>
                <w:szCs w:val="24"/>
              </w:rPr>
              <w:t>05</w:t>
            </w:r>
            <w:r>
              <w:rPr>
                <w:color w:val="000000"/>
                <w:sz w:val="24"/>
                <w:szCs w:val="24"/>
              </w:rPr>
              <w:t>@#2</w:t>
            </w:r>
          </w:p>
        </w:tc>
      </w:tr>
      <w:tr w:rsidR="00546D15" w:rsidTr="00546D15">
        <w:tc>
          <w:tcPr>
            <w:cnfStyle w:val="001000000000" w:firstRow="0" w:lastRow="0" w:firstColumn="1" w:lastColumn="0" w:oddVBand="0" w:evenVBand="0" w:oddHBand="0" w:evenHBand="0" w:firstRowFirstColumn="0" w:firstRowLastColumn="0" w:lastRowFirstColumn="0" w:lastRowLastColumn="0"/>
            <w:tcW w:w="3239" w:type="dxa"/>
          </w:tcPr>
          <w:p w:rsidR="00546D15" w:rsidRDefault="00942D4E">
            <w:pPr>
              <w:rPr>
                <w:color w:val="000000"/>
                <w:sz w:val="24"/>
                <w:szCs w:val="24"/>
              </w:rPr>
            </w:pPr>
            <w:r>
              <w:rPr>
                <w:color w:val="000000"/>
                <w:sz w:val="24"/>
                <w:szCs w:val="24"/>
                <w:rtl/>
              </w:rPr>
              <w:t>התרעה – תגובה</w:t>
            </w:r>
          </w:p>
        </w:tc>
        <w:tc>
          <w:tcPr>
            <w:tcW w:w="5057" w:type="dxa"/>
          </w:tcPr>
          <w:p w:rsidR="00546D15" w:rsidRDefault="00942D4E">
            <w:pPr>
              <w:jc w:val="right"/>
              <w:cnfStyle w:val="000000000000" w:firstRow="0" w:lastRow="0" w:firstColumn="0" w:lastColumn="0" w:oddVBand="0" w:evenVBand="0" w:oddHBand="0" w:evenHBand="0" w:firstRowFirstColumn="0" w:firstRowLastColumn="0" w:lastRowFirstColumn="0" w:lastRowLastColumn="0"/>
              <w:rPr>
                <w:b/>
                <w:bCs/>
                <w:color w:val="000000"/>
                <w:sz w:val="24"/>
                <w:szCs w:val="24"/>
              </w:rPr>
            </w:pPr>
            <w:r>
              <w:rPr>
                <w:b/>
                <w:bCs/>
                <w:color w:val="000000"/>
                <w:sz w:val="24"/>
                <w:szCs w:val="24"/>
              </w:rPr>
              <w:t>05</w:t>
            </w:r>
            <w:r>
              <w:rPr>
                <w:color w:val="000000"/>
                <w:sz w:val="24"/>
                <w:szCs w:val="24"/>
              </w:rPr>
              <w:t>@#2</w:t>
            </w:r>
            <w:r>
              <w:rPr>
                <w:b/>
                <w:bCs/>
                <w:color w:val="000000"/>
                <w:sz w:val="24"/>
                <w:szCs w:val="24"/>
              </w:rPr>
              <w:t>status</w:t>
            </w:r>
          </w:p>
        </w:tc>
      </w:tr>
      <w:tr w:rsidR="00546D15" w:rsidTr="00546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9" w:type="dxa"/>
          </w:tcPr>
          <w:p w:rsidR="00546D15" w:rsidRDefault="00942D4E">
            <w:pPr>
              <w:rPr>
                <w:color w:val="000000"/>
                <w:sz w:val="24"/>
                <w:szCs w:val="24"/>
              </w:rPr>
            </w:pPr>
            <w:r>
              <w:rPr>
                <w:color w:val="000000"/>
                <w:sz w:val="24"/>
                <w:szCs w:val="24"/>
                <w:rtl/>
              </w:rPr>
              <w:t>ניתוק ה</w:t>
            </w:r>
            <w:r>
              <w:rPr>
                <w:color w:val="000000"/>
                <w:sz w:val="24"/>
                <w:szCs w:val="24"/>
              </w:rPr>
              <w:t>DOK</w:t>
            </w:r>
          </w:p>
        </w:tc>
        <w:tc>
          <w:tcPr>
            <w:tcW w:w="5057" w:type="dxa"/>
          </w:tcPr>
          <w:p w:rsidR="00546D15" w:rsidRDefault="00942D4E">
            <w:pPr>
              <w:jc w:val="right"/>
              <w:cnfStyle w:val="000000100000" w:firstRow="0" w:lastRow="0" w:firstColumn="0" w:lastColumn="0" w:oddVBand="0" w:evenVBand="0" w:oddHBand="1" w:evenHBand="0" w:firstRowFirstColumn="0" w:firstRowLastColumn="0" w:lastRowFirstColumn="0" w:lastRowLastColumn="0"/>
              <w:rPr>
                <w:color w:val="000000"/>
                <w:sz w:val="24"/>
                <w:szCs w:val="24"/>
              </w:rPr>
            </w:pPr>
            <w:r>
              <w:rPr>
                <w:b/>
                <w:bCs/>
                <w:color w:val="000000"/>
                <w:sz w:val="24"/>
                <w:szCs w:val="24"/>
              </w:rPr>
              <w:t>06</w:t>
            </w:r>
            <w:r>
              <w:rPr>
                <w:color w:val="000000"/>
                <w:sz w:val="24"/>
                <w:szCs w:val="24"/>
              </w:rPr>
              <w:t>@#2</w:t>
            </w:r>
          </w:p>
        </w:tc>
      </w:tr>
      <w:tr w:rsidR="00546D15" w:rsidTr="00546D15">
        <w:tc>
          <w:tcPr>
            <w:cnfStyle w:val="001000000000" w:firstRow="0" w:lastRow="0" w:firstColumn="1" w:lastColumn="0" w:oddVBand="0" w:evenVBand="0" w:oddHBand="0" w:evenHBand="0" w:firstRowFirstColumn="0" w:firstRowLastColumn="0" w:lastRowFirstColumn="0" w:lastRowLastColumn="0"/>
            <w:tcW w:w="3239" w:type="dxa"/>
          </w:tcPr>
          <w:p w:rsidR="00546D15" w:rsidRDefault="00942D4E">
            <w:pPr>
              <w:rPr>
                <w:color w:val="000000"/>
                <w:sz w:val="24"/>
                <w:szCs w:val="24"/>
              </w:rPr>
            </w:pPr>
            <w:r>
              <w:rPr>
                <w:color w:val="000000"/>
                <w:sz w:val="24"/>
                <w:szCs w:val="24"/>
                <w:rtl/>
              </w:rPr>
              <w:t>ניתוק ה</w:t>
            </w:r>
            <w:r>
              <w:rPr>
                <w:color w:val="000000"/>
                <w:sz w:val="24"/>
                <w:szCs w:val="24"/>
              </w:rPr>
              <w:t>DOK</w:t>
            </w:r>
            <w:r>
              <w:rPr>
                <w:color w:val="000000"/>
                <w:sz w:val="24"/>
                <w:szCs w:val="24"/>
                <w:rtl/>
              </w:rPr>
              <w:t xml:space="preserve"> - תגובה</w:t>
            </w:r>
          </w:p>
        </w:tc>
        <w:tc>
          <w:tcPr>
            <w:tcW w:w="5057" w:type="dxa"/>
          </w:tcPr>
          <w:p w:rsidR="00546D15" w:rsidRDefault="00942D4E">
            <w:pPr>
              <w:jc w:val="right"/>
              <w:cnfStyle w:val="000000000000" w:firstRow="0" w:lastRow="0" w:firstColumn="0" w:lastColumn="0" w:oddVBand="0" w:evenVBand="0" w:oddHBand="0" w:evenHBand="0" w:firstRowFirstColumn="0" w:firstRowLastColumn="0" w:lastRowFirstColumn="0" w:lastRowLastColumn="0"/>
              <w:rPr>
                <w:b/>
                <w:bCs/>
                <w:color w:val="000000"/>
                <w:sz w:val="24"/>
                <w:szCs w:val="24"/>
              </w:rPr>
            </w:pPr>
            <w:r>
              <w:rPr>
                <w:b/>
                <w:bCs/>
                <w:color w:val="000000"/>
                <w:sz w:val="24"/>
                <w:szCs w:val="24"/>
              </w:rPr>
              <w:t>06</w:t>
            </w:r>
            <w:r>
              <w:rPr>
                <w:color w:val="000000"/>
                <w:sz w:val="24"/>
                <w:szCs w:val="24"/>
              </w:rPr>
              <w:t>@#2</w:t>
            </w:r>
            <w:r>
              <w:rPr>
                <w:b/>
                <w:bCs/>
                <w:color w:val="000000"/>
                <w:sz w:val="24"/>
                <w:szCs w:val="24"/>
              </w:rPr>
              <w:t>status</w:t>
            </w:r>
          </w:p>
        </w:tc>
      </w:tr>
    </w:tbl>
    <w:p w:rsidR="00546D15" w:rsidRDefault="00546D15">
      <w:pPr>
        <w:pBdr>
          <w:top w:val="nil"/>
          <w:left w:val="nil"/>
          <w:bottom w:val="nil"/>
          <w:right w:val="nil"/>
          <w:between w:val="nil"/>
        </w:pBdr>
        <w:spacing w:after="0"/>
        <w:rPr>
          <w:color w:val="000000"/>
          <w:sz w:val="28"/>
          <w:szCs w:val="28"/>
        </w:rPr>
      </w:pPr>
    </w:p>
    <w:p w:rsidR="00546D15" w:rsidRDefault="00546D15">
      <w:pPr>
        <w:pBdr>
          <w:top w:val="nil"/>
          <w:left w:val="nil"/>
          <w:bottom w:val="nil"/>
          <w:right w:val="nil"/>
          <w:between w:val="nil"/>
        </w:pBdr>
        <w:spacing w:after="0"/>
        <w:rPr>
          <w:color w:val="000000"/>
          <w:sz w:val="28"/>
          <w:szCs w:val="28"/>
        </w:rPr>
      </w:pPr>
    </w:p>
    <w:p w:rsidR="00546D15" w:rsidRDefault="00546D15">
      <w:pPr>
        <w:pBdr>
          <w:top w:val="nil"/>
          <w:left w:val="nil"/>
          <w:bottom w:val="nil"/>
          <w:right w:val="nil"/>
          <w:between w:val="nil"/>
        </w:pBdr>
        <w:spacing w:after="0"/>
        <w:rPr>
          <w:color w:val="000000"/>
          <w:sz w:val="28"/>
          <w:szCs w:val="28"/>
        </w:rPr>
      </w:pPr>
    </w:p>
    <w:p w:rsidR="00546D15" w:rsidRDefault="00546D15">
      <w:pPr>
        <w:pBdr>
          <w:top w:val="nil"/>
          <w:left w:val="nil"/>
          <w:bottom w:val="nil"/>
          <w:right w:val="nil"/>
          <w:between w:val="nil"/>
        </w:pBdr>
        <w:spacing w:after="0"/>
        <w:rPr>
          <w:color w:val="000000"/>
          <w:sz w:val="28"/>
          <w:szCs w:val="28"/>
        </w:rPr>
      </w:pPr>
    </w:p>
    <w:p w:rsidR="00546D15" w:rsidRDefault="00546D15">
      <w:pPr>
        <w:pBdr>
          <w:top w:val="nil"/>
          <w:left w:val="nil"/>
          <w:bottom w:val="nil"/>
          <w:right w:val="nil"/>
          <w:between w:val="nil"/>
        </w:pBdr>
        <w:spacing w:after="0"/>
        <w:rPr>
          <w:color w:val="000000"/>
          <w:sz w:val="28"/>
          <w:szCs w:val="28"/>
        </w:rPr>
      </w:pPr>
    </w:p>
    <w:p w:rsidR="00546D15" w:rsidRDefault="00546D15">
      <w:pPr>
        <w:pBdr>
          <w:top w:val="nil"/>
          <w:left w:val="nil"/>
          <w:bottom w:val="nil"/>
          <w:right w:val="nil"/>
          <w:between w:val="nil"/>
        </w:pBdr>
        <w:spacing w:after="0"/>
        <w:rPr>
          <w:color w:val="000000"/>
          <w:sz w:val="28"/>
          <w:szCs w:val="28"/>
        </w:rPr>
      </w:pPr>
    </w:p>
    <w:p w:rsidR="00546D15" w:rsidRDefault="00546D15">
      <w:pPr>
        <w:pBdr>
          <w:top w:val="nil"/>
          <w:left w:val="nil"/>
          <w:bottom w:val="nil"/>
          <w:right w:val="nil"/>
          <w:between w:val="nil"/>
        </w:pBdr>
        <w:spacing w:after="0"/>
        <w:rPr>
          <w:color w:val="000000"/>
          <w:sz w:val="28"/>
          <w:szCs w:val="28"/>
        </w:rPr>
      </w:pPr>
    </w:p>
    <w:p w:rsidR="00546D15" w:rsidRDefault="00546D15">
      <w:pPr>
        <w:pBdr>
          <w:top w:val="nil"/>
          <w:left w:val="nil"/>
          <w:bottom w:val="nil"/>
          <w:right w:val="nil"/>
          <w:between w:val="nil"/>
        </w:pBdr>
        <w:spacing w:after="0"/>
        <w:rPr>
          <w:color w:val="000000"/>
          <w:sz w:val="28"/>
          <w:szCs w:val="28"/>
        </w:rPr>
      </w:pPr>
    </w:p>
    <w:p w:rsidR="00546D15" w:rsidRDefault="00546D15">
      <w:pPr>
        <w:pBdr>
          <w:top w:val="nil"/>
          <w:left w:val="nil"/>
          <w:bottom w:val="nil"/>
          <w:right w:val="nil"/>
          <w:between w:val="nil"/>
        </w:pBdr>
        <w:spacing w:after="0"/>
        <w:rPr>
          <w:color w:val="000000"/>
          <w:sz w:val="28"/>
          <w:szCs w:val="28"/>
        </w:rPr>
      </w:pPr>
    </w:p>
    <w:p w:rsidR="00546D15" w:rsidRDefault="00546D15">
      <w:pPr>
        <w:pBdr>
          <w:top w:val="nil"/>
          <w:left w:val="nil"/>
          <w:bottom w:val="nil"/>
          <w:right w:val="nil"/>
          <w:between w:val="nil"/>
        </w:pBdr>
        <w:spacing w:after="0"/>
        <w:rPr>
          <w:color w:val="000000"/>
          <w:sz w:val="28"/>
          <w:szCs w:val="28"/>
        </w:rPr>
      </w:pPr>
    </w:p>
    <w:p w:rsidR="00546D15" w:rsidRDefault="00942D4E">
      <w:pPr>
        <w:pBdr>
          <w:top w:val="nil"/>
          <w:left w:val="nil"/>
          <w:bottom w:val="nil"/>
          <w:right w:val="nil"/>
          <w:between w:val="nil"/>
        </w:pBdr>
        <w:spacing w:after="0"/>
        <w:rPr>
          <w:color w:val="000000"/>
          <w:sz w:val="28"/>
          <w:szCs w:val="28"/>
        </w:rPr>
      </w:pPr>
      <w:r>
        <w:rPr>
          <w:color w:val="000000"/>
          <w:sz w:val="28"/>
          <w:szCs w:val="28"/>
          <w:rtl/>
        </w:rPr>
        <w:t>תיאור מבני הנתונים</w:t>
      </w:r>
    </w:p>
    <w:p w:rsidR="00546D15" w:rsidRDefault="00942D4E">
      <w:pPr>
        <w:pBdr>
          <w:top w:val="nil"/>
          <w:left w:val="nil"/>
          <w:bottom w:val="nil"/>
          <w:right w:val="nil"/>
          <w:between w:val="nil"/>
        </w:pBdr>
        <w:spacing w:line="240" w:lineRule="auto"/>
      </w:pPr>
      <w:r>
        <w:rPr>
          <w:rtl/>
        </w:rPr>
        <w:t xml:space="preserve">בסיס נתונים – </w:t>
      </w:r>
      <w:r>
        <w:t>SQL</w:t>
      </w:r>
    </w:p>
    <w:p w:rsidR="00546D15" w:rsidRDefault="00942D4E">
      <w:pPr>
        <w:pBdr>
          <w:top w:val="nil"/>
          <w:left w:val="nil"/>
          <w:bottom w:val="nil"/>
          <w:right w:val="nil"/>
          <w:between w:val="nil"/>
        </w:pBdr>
        <w:spacing w:line="240" w:lineRule="auto"/>
      </w:pPr>
      <w:r>
        <w:rPr>
          <w:rtl/>
        </w:rPr>
        <w:t xml:space="preserve">שם בסיס נתונים –  </w:t>
      </w:r>
      <w:proofErr w:type="spellStart"/>
      <w:r>
        <w:t>dok_DB</w:t>
      </w:r>
      <w:proofErr w:type="spellEnd"/>
    </w:p>
    <w:p w:rsidR="00546D15" w:rsidRDefault="00942D4E">
      <w:pPr>
        <w:pBdr>
          <w:top w:val="nil"/>
          <w:left w:val="nil"/>
          <w:bottom w:val="nil"/>
          <w:right w:val="nil"/>
          <w:between w:val="nil"/>
        </w:pBdr>
        <w:spacing w:line="240" w:lineRule="auto"/>
      </w:pPr>
      <w:r>
        <w:rPr>
          <w:rtl/>
        </w:rPr>
        <w:t xml:space="preserve">שם הטבלה – </w:t>
      </w:r>
      <w:r>
        <w:rPr>
          <w:b/>
          <w:bCs/>
        </w:rPr>
        <w:t>users</w:t>
      </w:r>
      <w:r>
        <w:rPr>
          <w:rtl/>
        </w:rPr>
        <w:t xml:space="preserve"> , שמירת פרטי המשתמשים</w:t>
      </w:r>
    </w:p>
    <w:p w:rsidR="00546D15" w:rsidRDefault="00942D4E">
      <w:pPr>
        <w:pBdr>
          <w:top w:val="nil"/>
          <w:left w:val="nil"/>
          <w:bottom w:val="nil"/>
          <w:right w:val="nil"/>
          <w:between w:val="nil"/>
        </w:pBdr>
        <w:spacing w:line="240" w:lineRule="auto"/>
      </w:pPr>
      <w:r>
        <w:rPr>
          <w:rtl/>
        </w:rPr>
        <w:t xml:space="preserve">טבלה: המפתח הוא ה </w:t>
      </w:r>
      <w:r>
        <w:t>user</w:t>
      </w:r>
    </w:p>
    <w:tbl>
      <w:tblPr>
        <w:tblStyle w:val="afff2"/>
        <w:bidiVisual/>
        <w:tblW w:w="786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586"/>
        <w:gridCol w:w="2662"/>
        <w:gridCol w:w="2026"/>
        <w:gridCol w:w="1589"/>
      </w:tblGrid>
      <w:tr w:rsidR="00546D15" w:rsidTr="00546D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6" w:type="dxa"/>
          </w:tcPr>
          <w:p w:rsidR="00546D15" w:rsidRDefault="00546D15">
            <w:pPr>
              <w:jc w:val="center"/>
            </w:pPr>
          </w:p>
        </w:tc>
        <w:tc>
          <w:tcPr>
            <w:tcW w:w="2662" w:type="dxa"/>
          </w:tcPr>
          <w:p w:rsidR="00546D15" w:rsidRDefault="00942D4E">
            <w:pPr>
              <w:jc w:val="center"/>
              <w:cnfStyle w:val="100000000000" w:firstRow="1" w:lastRow="0" w:firstColumn="0" w:lastColumn="0" w:oddVBand="0" w:evenVBand="0" w:oddHBand="0" w:evenHBand="0" w:firstRowFirstColumn="0" w:firstRowLastColumn="0" w:lastRowFirstColumn="0" w:lastRowLastColumn="0"/>
            </w:pPr>
            <w:r>
              <w:t>mail</w:t>
            </w:r>
          </w:p>
        </w:tc>
        <w:tc>
          <w:tcPr>
            <w:tcW w:w="2026" w:type="dxa"/>
          </w:tcPr>
          <w:p w:rsidR="00546D15" w:rsidRDefault="00942D4E">
            <w:pPr>
              <w:jc w:val="center"/>
              <w:cnfStyle w:val="100000000000" w:firstRow="1" w:lastRow="0" w:firstColumn="0" w:lastColumn="0" w:oddVBand="0" w:evenVBand="0" w:oddHBand="0" w:evenHBand="0" w:firstRowFirstColumn="0" w:firstRowLastColumn="0" w:lastRowFirstColumn="0" w:lastRowLastColumn="0"/>
            </w:pPr>
            <w:proofErr w:type="spellStart"/>
            <w:r>
              <w:t>Password_hash</w:t>
            </w:r>
            <w:proofErr w:type="spellEnd"/>
          </w:p>
        </w:tc>
        <w:tc>
          <w:tcPr>
            <w:tcW w:w="1589" w:type="dxa"/>
          </w:tcPr>
          <w:p w:rsidR="00546D15" w:rsidRDefault="00942D4E">
            <w:pPr>
              <w:jc w:val="center"/>
              <w:cnfStyle w:val="100000000000" w:firstRow="1" w:lastRow="0" w:firstColumn="0" w:lastColumn="0" w:oddVBand="0" w:evenVBand="0" w:oddHBand="0" w:evenHBand="0" w:firstRowFirstColumn="0" w:firstRowLastColumn="0" w:lastRowFirstColumn="0" w:lastRowLastColumn="0"/>
            </w:pPr>
            <w:r>
              <w:t>User(key)</w:t>
            </w:r>
          </w:p>
        </w:tc>
      </w:tr>
      <w:tr w:rsidR="00546D15" w:rsidTr="00546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6" w:type="dxa"/>
          </w:tcPr>
          <w:p w:rsidR="00546D15" w:rsidRDefault="00942D4E">
            <w:pPr>
              <w:jc w:val="center"/>
            </w:pPr>
            <w:r>
              <w:rPr>
                <w:rtl/>
              </w:rPr>
              <w:t>אורך</w:t>
            </w:r>
          </w:p>
        </w:tc>
        <w:tc>
          <w:tcPr>
            <w:tcW w:w="2662" w:type="dxa"/>
          </w:tcPr>
          <w:p w:rsidR="00546D15" w:rsidRDefault="00942D4E">
            <w:pPr>
              <w:jc w:val="center"/>
              <w:cnfStyle w:val="000000100000" w:firstRow="0" w:lastRow="0" w:firstColumn="0" w:lastColumn="0" w:oddVBand="0" w:evenVBand="0" w:oddHBand="1" w:evenHBand="0" w:firstRowFirstColumn="0" w:firstRowLastColumn="0" w:lastRowFirstColumn="0" w:lastRowLastColumn="0"/>
            </w:pPr>
            <w:r>
              <w:t>0-50</w:t>
            </w:r>
          </w:p>
        </w:tc>
        <w:tc>
          <w:tcPr>
            <w:tcW w:w="2026" w:type="dxa"/>
          </w:tcPr>
          <w:p w:rsidR="00546D15" w:rsidRDefault="00942D4E">
            <w:pPr>
              <w:jc w:val="center"/>
              <w:cnfStyle w:val="000000100000" w:firstRow="0" w:lastRow="0" w:firstColumn="0" w:lastColumn="0" w:oddVBand="0" w:evenVBand="0" w:oddHBand="1" w:evenHBand="0" w:firstRowFirstColumn="0" w:firstRowLastColumn="0" w:lastRowFirstColumn="0" w:lastRowLastColumn="0"/>
            </w:pPr>
            <w:r>
              <w:t>64</w:t>
            </w:r>
          </w:p>
        </w:tc>
        <w:tc>
          <w:tcPr>
            <w:tcW w:w="1589" w:type="dxa"/>
          </w:tcPr>
          <w:p w:rsidR="00546D15" w:rsidRDefault="00942D4E">
            <w:pPr>
              <w:jc w:val="center"/>
              <w:cnfStyle w:val="000000100000" w:firstRow="0" w:lastRow="0" w:firstColumn="0" w:lastColumn="0" w:oddVBand="0" w:evenVBand="0" w:oddHBand="1" w:evenHBand="0" w:firstRowFirstColumn="0" w:firstRowLastColumn="0" w:lastRowFirstColumn="0" w:lastRowLastColumn="0"/>
            </w:pPr>
            <w:r>
              <w:t>0-10</w:t>
            </w:r>
          </w:p>
        </w:tc>
      </w:tr>
      <w:tr w:rsidR="00546D15" w:rsidTr="00546D15">
        <w:tc>
          <w:tcPr>
            <w:cnfStyle w:val="001000000000" w:firstRow="0" w:lastRow="0" w:firstColumn="1" w:lastColumn="0" w:oddVBand="0" w:evenVBand="0" w:oddHBand="0" w:evenHBand="0" w:firstRowFirstColumn="0" w:firstRowLastColumn="0" w:lastRowFirstColumn="0" w:lastRowLastColumn="0"/>
            <w:tcW w:w="1586" w:type="dxa"/>
          </w:tcPr>
          <w:p w:rsidR="00546D15" w:rsidRDefault="00942D4E">
            <w:pPr>
              <w:jc w:val="center"/>
            </w:pPr>
            <w:r>
              <w:rPr>
                <w:rtl/>
              </w:rPr>
              <w:lastRenderedPageBreak/>
              <w:t>סוג</w:t>
            </w:r>
          </w:p>
        </w:tc>
        <w:tc>
          <w:tcPr>
            <w:tcW w:w="2662" w:type="dxa"/>
          </w:tcPr>
          <w:p w:rsidR="00546D15" w:rsidRDefault="00942D4E">
            <w:pPr>
              <w:jc w:val="center"/>
              <w:cnfStyle w:val="000000000000" w:firstRow="0" w:lastRow="0" w:firstColumn="0" w:lastColumn="0" w:oddVBand="0" w:evenVBand="0" w:oddHBand="0" w:evenHBand="0" w:firstRowFirstColumn="0" w:firstRowLastColumn="0" w:lastRowFirstColumn="0" w:lastRowLastColumn="0"/>
            </w:pPr>
            <w:r>
              <w:t>&lt;string&gt;</w:t>
            </w:r>
          </w:p>
        </w:tc>
        <w:tc>
          <w:tcPr>
            <w:tcW w:w="2026" w:type="dxa"/>
          </w:tcPr>
          <w:p w:rsidR="00546D15" w:rsidRDefault="00942D4E">
            <w:pPr>
              <w:jc w:val="center"/>
              <w:cnfStyle w:val="000000000000" w:firstRow="0" w:lastRow="0" w:firstColumn="0" w:lastColumn="0" w:oddVBand="0" w:evenVBand="0" w:oddHBand="0" w:evenHBand="0" w:firstRowFirstColumn="0" w:firstRowLastColumn="0" w:lastRowFirstColumn="0" w:lastRowLastColumn="0"/>
            </w:pPr>
            <w:r>
              <w:t>&lt;string&gt;</w:t>
            </w:r>
          </w:p>
        </w:tc>
        <w:tc>
          <w:tcPr>
            <w:tcW w:w="1589" w:type="dxa"/>
          </w:tcPr>
          <w:p w:rsidR="00546D15" w:rsidRDefault="00942D4E">
            <w:pPr>
              <w:jc w:val="center"/>
              <w:cnfStyle w:val="000000000000" w:firstRow="0" w:lastRow="0" w:firstColumn="0" w:lastColumn="0" w:oddVBand="0" w:evenVBand="0" w:oddHBand="0" w:evenHBand="0" w:firstRowFirstColumn="0" w:firstRowLastColumn="0" w:lastRowFirstColumn="0" w:lastRowLastColumn="0"/>
            </w:pPr>
            <w:r>
              <w:t>&lt;string&gt;</w:t>
            </w:r>
          </w:p>
        </w:tc>
      </w:tr>
      <w:tr w:rsidR="00546D15" w:rsidTr="00546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6" w:type="dxa"/>
          </w:tcPr>
          <w:p w:rsidR="00546D15" w:rsidRDefault="00942D4E">
            <w:pPr>
              <w:jc w:val="center"/>
            </w:pPr>
            <w:r>
              <w:rPr>
                <w:rtl/>
              </w:rPr>
              <w:t>דוגמה</w:t>
            </w:r>
          </w:p>
        </w:tc>
        <w:tc>
          <w:tcPr>
            <w:tcW w:w="2662" w:type="dxa"/>
          </w:tcPr>
          <w:p w:rsidR="00546D15" w:rsidRDefault="00942D4E">
            <w:pPr>
              <w:jc w:val="center"/>
              <w:cnfStyle w:val="000000100000" w:firstRow="0" w:lastRow="0" w:firstColumn="0" w:lastColumn="0" w:oddVBand="0" w:evenVBand="0" w:oddHBand="1" w:evenHBand="0" w:firstRowFirstColumn="0" w:firstRowLastColumn="0" w:lastRowFirstColumn="0" w:lastRowLastColumn="0"/>
            </w:pPr>
            <w:r>
              <w:t>Eyalen22221@gmail.com</w:t>
            </w:r>
          </w:p>
        </w:tc>
        <w:tc>
          <w:tcPr>
            <w:tcW w:w="2026" w:type="dxa"/>
          </w:tcPr>
          <w:p w:rsidR="00546D15" w:rsidRDefault="00942D4E">
            <w:pPr>
              <w:jc w:val="center"/>
              <w:cnfStyle w:val="000000100000" w:firstRow="0" w:lastRow="0" w:firstColumn="0" w:lastColumn="0" w:oddVBand="0" w:evenVBand="0" w:oddHBand="1" w:evenHBand="0" w:firstRowFirstColumn="0" w:firstRowLastColumn="0" w:lastRowFirstColumn="0" w:lastRowLastColumn="0"/>
            </w:pPr>
            <w:proofErr w:type="spellStart"/>
            <w:r>
              <w:t>Adljfoinadof</w:t>
            </w:r>
            <w:proofErr w:type="spellEnd"/>
          </w:p>
        </w:tc>
        <w:tc>
          <w:tcPr>
            <w:tcW w:w="1589" w:type="dxa"/>
          </w:tcPr>
          <w:p w:rsidR="00546D15" w:rsidRDefault="00942D4E">
            <w:pPr>
              <w:jc w:val="center"/>
              <w:cnfStyle w:val="000000100000" w:firstRow="0" w:lastRow="0" w:firstColumn="0" w:lastColumn="0" w:oddVBand="0" w:evenVBand="0" w:oddHBand="1" w:evenHBand="0" w:firstRowFirstColumn="0" w:firstRowLastColumn="0" w:lastRowFirstColumn="0" w:lastRowLastColumn="0"/>
            </w:pPr>
            <w:proofErr w:type="spellStart"/>
            <w:r>
              <w:t>Eyal</w:t>
            </w:r>
            <w:proofErr w:type="spellEnd"/>
            <w:r>
              <w:t xml:space="preserve"> </w:t>
            </w:r>
            <w:proofErr w:type="spellStart"/>
            <w:r>
              <w:t>en</w:t>
            </w:r>
            <w:proofErr w:type="spellEnd"/>
          </w:p>
        </w:tc>
      </w:tr>
      <w:tr w:rsidR="00546D15" w:rsidTr="00546D15">
        <w:tc>
          <w:tcPr>
            <w:cnfStyle w:val="001000000000" w:firstRow="0" w:lastRow="0" w:firstColumn="1" w:lastColumn="0" w:oddVBand="0" w:evenVBand="0" w:oddHBand="0" w:evenHBand="0" w:firstRowFirstColumn="0" w:firstRowLastColumn="0" w:lastRowFirstColumn="0" w:lastRowLastColumn="0"/>
            <w:tcW w:w="1586" w:type="dxa"/>
          </w:tcPr>
          <w:p w:rsidR="00546D15" w:rsidRDefault="00942D4E">
            <w:pPr>
              <w:jc w:val="center"/>
            </w:pPr>
            <w:r>
              <w:rPr>
                <w:rtl/>
              </w:rPr>
              <w:t>דוגמה</w:t>
            </w:r>
          </w:p>
        </w:tc>
        <w:tc>
          <w:tcPr>
            <w:tcW w:w="2662" w:type="dxa"/>
          </w:tcPr>
          <w:p w:rsidR="00546D15" w:rsidRDefault="00942D4E">
            <w:pPr>
              <w:jc w:val="center"/>
              <w:cnfStyle w:val="000000000000" w:firstRow="0" w:lastRow="0" w:firstColumn="0" w:lastColumn="0" w:oddVBand="0" w:evenVBand="0" w:oddHBand="0" w:evenHBand="0" w:firstRowFirstColumn="0" w:firstRowLastColumn="0" w:lastRowFirstColumn="0" w:lastRowLastColumn="0"/>
            </w:pPr>
            <w:r>
              <w:t>idovz@gmail.com</w:t>
            </w:r>
          </w:p>
        </w:tc>
        <w:tc>
          <w:tcPr>
            <w:tcW w:w="2026" w:type="dxa"/>
          </w:tcPr>
          <w:p w:rsidR="00546D15" w:rsidRDefault="00942D4E">
            <w:pPr>
              <w:jc w:val="center"/>
              <w:cnfStyle w:val="000000000000" w:firstRow="0" w:lastRow="0" w:firstColumn="0" w:lastColumn="0" w:oddVBand="0" w:evenVBand="0" w:oddHBand="0" w:evenHBand="0" w:firstRowFirstColumn="0" w:firstRowLastColumn="0" w:lastRowFirstColumn="0" w:lastRowLastColumn="0"/>
            </w:pPr>
            <w:proofErr w:type="spellStart"/>
            <w:r>
              <w:t>ldisfionadofn</w:t>
            </w:r>
            <w:proofErr w:type="spellEnd"/>
          </w:p>
        </w:tc>
        <w:tc>
          <w:tcPr>
            <w:tcW w:w="1589" w:type="dxa"/>
          </w:tcPr>
          <w:p w:rsidR="00546D15" w:rsidRDefault="00942D4E">
            <w:pPr>
              <w:jc w:val="center"/>
              <w:cnfStyle w:val="000000000000" w:firstRow="0" w:lastRow="0" w:firstColumn="0" w:lastColumn="0" w:oddVBand="0" w:evenVBand="0" w:oddHBand="0" w:evenHBand="0" w:firstRowFirstColumn="0" w:firstRowLastColumn="0" w:lastRowFirstColumn="0" w:lastRowLastColumn="0"/>
            </w:pPr>
            <w:proofErr w:type="spellStart"/>
            <w:r>
              <w:t>Ido</w:t>
            </w:r>
            <w:proofErr w:type="spellEnd"/>
            <w:r>
              <w:t xml:space="preserve"> </w:t>
            </w:r>
            <w:proofErr w:type="spellStart"/>
            <w:r>
              <w:t>vz</w:t>
            </w:r>
            <w:proofErr w:type="spellEnd"/>
          </w:p>
        </w:tc>
      </w:tr>
      <w:tr w:rsidR="00546D15" w:rsidTr="00546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6" w:type="dxa"/>
          </w:tcPr>
          <w:p w:rsidR="00546D15" w:rsidRDefault="00942D4E">
            <w:pPr>
              <w:jc w:val="center"/>
            </w:pPr>
            <w:r>
              <w:rPr>
                <w:rtl/>
              </w:rPr>
              <w:t>דוגמה</w:t>
            </w:r>
          </w:p>
        </w:tc>
        <w:tc>
          <w:tcPr>
            <w:tcW w:w="2662" w:type="dxa"/>
          </w:tcPr>
          <w:p w:rsidR="00546D15" w:rsidRDefault="00942D4E">
            <w:pPr>
              <w:jc w:val="center"/>
              <w:cnfStyle w:val="000000100000" w:firstRow="0" w:lastRow="0" w:firstColumn="0" w:lastColumn="0" w:oddVBand="0" w:evenVBand="0" w:oddHBand="1" w:evenHBand="0" w:firstRowFirstColumn="0" w:firstRowLastColumn="0" w:lastRowFirstColumn="0" w:lastRowLastColumn="0"/>
            </w:pPr>
            <w:r>
              <w:t>MerryHamalca@gmail.com</w:t>
            </w:r>
          </w:p>
        </w:tc>
        <w:tc>
          <w:tcPr>
            <w:tcW w:w="2026" w:type="dxa"/>
          </w:tcPr>
          <w:p w:rsidR="00546D15" w:rsidRDefault="00942D4E">
            <w:pPr>
              <w:jc w:val="center"/>
              <w:cnfStyle w:val="000000100000" w:firstRow="0" w:lastRow="0" w:firstColumn="0" w:lastColumn="0" w:oddVBand="0" w:evenVBand="0" w:oddHBand="1" w:evenHBand="0" w:firstRowFirstColumn="0" w:firstRowLastColumn="0" w:lastRowFirstColumn="0" w:lastRowLastColumn="0"/>
            </w:pPr>
            <w:proofErr w:type="spellStart"/>
            <w:r>
              <w:t>iosduhaadfg</w:t>
            </w:r>
            <w:proofErr w:type="spellEnd"/>
          </w:p>
        </w:tc>
        <w:tc>
          <w:tcPr>
            <w:tcW w:w="1589" w:type="dxa"/>
          </w:tcPr>
          <w:p w:rsidR="00546D15" w:rsidRDefault="00942D4E">
            <w:pPr>
              <w:jc w:val="center"/>
              <w:cnfStyle w:val="000000100000" w:firstRow="0" w:lastRow="0" w:firstColumn="0" w:lastColumn="0" w:oddVBand="0" w:evenVBand="0" w:oddHBand="1" w:evenHBand="0" w:firstRowFirstColumn="0" w:firstRowLastColumn="0" w:lastRowFirstColumn="0" w:lastRowLastColumn="0"/>
            </w:pPr>
            <w:r>
              <w:t>Merry</w:t>
            </w:r>
          </w:p>
        </w:tc>
      </w:tr>
    </w:tbl>
    <w:p w:rsidR="00546D15" w:rsidRDefault="00546D15">
      <w:pPr>
        <w:pBdr>
          <w:top w:val="nil"/>
          <w:left w:val="nil"/>
          <w:bottom w:val="nil"/>
          <w:right w:val="nil"/>
          <w:between w:val="nil"/>
        </w:pBdr>
        <w:spacing w:line="240" w:lineRule="auto"/>
      </w:pPr>
    </w:p>
    <w:p w:rsidR="00546D15" w:rsidRDefault="00546D15">
      <w:pPr>
        <w:pBdr>
          <w:top w:val="nil"/>
          <w:left w:val="nil"/>
          <w:bottom w:val="nil"/>
          <w:right w:val="nil"/>
          <w:between w:val="nil"/>
        </w:pBdr>
        <w:spacing w:line="240" w:lineRule="auto"/>
      </w:pPr>
    </w:p>
    <w:p w:rsidR="00546D15" w:rsidRDefault="00942D4E">
      <w:pPr>
        <w:pBdr>
          <w:top w:val="nil"/>
          <w:left w:val="nil"/>
          <w:bottom w:val="nil"/>
          <w:right w:val="nil"/>
          <w:between w:val="nil"/>
        </w:pBdr>
        <w:spacing w:line="240" w:lineRule="auto"/>
      </w:pPr>
      <w:r>
        <w:rPr>
          <w:rtl/>
        </w:rPr>
        <w:t xml:space="preserve">שם הטבלה – </w:t>
      </w:r>
      <w:proofErr w:type="spellStart"/>
      <w:r>
        <w:rPr>
          <w:b/>
          <w:bCs/>
        </w:rPr>
        <w:t>doks</w:t>
      </w:r>
      <w:proofErr w:type="spellEnd"/>
      <w:r>
        <w:rPr>
          <w:rtl/>
        </w:rPr>
        <w:t xml:space="preserve"> , שמירת פרטי ה </w:t>
      </w:r>
      <w:r>
        <w:t>DOK</w:t>
      </w:r>
      <w:r>
        <w:rPr>
          <w:rtl/>
        </w:rPr>
        <w:t xml:space="preserve"> -ים של המשתמשים</w:t>
      </w:r>
    </w:p>
    <w:p w:rsidR="00546D15" w:rsidRDefault="00942D4E">
      <w:pPr>
        <w:pBdr>
          <w:top w:val="nil"/>
          <w:left w:val="nil"/>
          <w:bottom w:val="nil"/>
          <w:right w:val="nil"/>
          <w:between w:val="nil"/>
        </w:pBdr>
        <w:spacing w:line="240" w:lineRule="auto"/>
      </w:pPr>
      <w:r>
        <w:rPr>
          <w:rtl/>
        </w:rPr>
        <w:t xml:space="preserve">טבלה: המפתח הוא צירוף של </w:t>
      </w:r>
      <w:proofErr w:type="spellStart"/>
      <w:r>
        <w:t>user+DOK_name</w:t>
      </w:r>
      <w:proofErr w:type="spellEnd"/>
    </w:p>
    <w:tbl>
      <w:tblPr>
        <w:tblStyle w:val="afff3"/>
        <w:bidiVisual/>
        <w:tblW w:w="5200"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585"/>
        <w:gridCol w:w="2063"/>
        <w:gridCol w:w="1552"/>
      </w:tblGrid>
      <w:tr w:rsidR="00546D15" w:rsidTr="00546D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6" w:type="dxa"/>
          </w:tcPr>
          <w:p w:rsidR="00546D15" w:rsidRDefault="00546D15">
            <w:pPr>
              <w:jc w:val="center"/>
            </w:pPr>
          </w:p>
        </w:tc>
        <w:tc>
          <w:tcPr>
            <w:tcW w:w="2063" w:type="dxa"/>
          </w:tcPr>
          <w:p w:rsidR="00546D15" w:rsidRDefault="00942D4E">
            <w:pPr>
              <w:jc w:val="center"/>
              <w:cnfStyle w:val="100000000000" w:firstRow="1" w:lastRow="0" w:firstColumn="0" w:lastColumn="0" w:oddVBand="0" w:evenVBand="0" w:oddHBand="0" w:evenHBand="0" w:firstRowFirstColumn="0" w:firstRowLastColumn="0" w:lastRowFirstColumn="0" w:lastRowLastColumn="0"/>
            </w:pPr>
            <w:proofErr w:type="spellStart"/>
            <w:r>
              <w:t>DOK_Name</w:t>
            </w:r>
            <w:proofErr w:type="spellEnd"/>
          </w:p>
        </w:tc>
        <w:tc>
          <w:tcPr>
            <w:tcW w:w="1552" w:type="dxa"/>
          </w:tcPr>
          <w:p w:rsidR="00546D15" w:rsidRDefault="00942D4E">
            <w:pPr>
              <w:cnfStyle w:val="100000000000" w:firstRow="1" w:lastRow="0" w:firstColumn="0" w:lastColumn="0" w:oddVBand="0" w:evenVBand="0" w:oddHBand="0" w:evenHBand="0" w:firstRowFirstColumn="0" w:firstRowLastColumn="0" w:lastRowFirstColumn="0" w:lastRowLastColumn="0"/>
            </w:pPr>
            <w:r>
              <w:t>User</w:t>
            </w:r>
          </w:p>
        </w:tc>
      </w:tr>
      <w:tr w:rsidR="00546D15" w:rsidTr="00546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6" w:type="dxa"/>
          </w:tcPr>
          <w:p w:rsidR="00546D15" w:rsidRDefault="00942D4E">
            <w:pPr>
              <w:jc w:val="center"/>
            </w:pPr>
            <w:r>
              <w:rPr>
                <w:rtl/>
              </w:rPr>
              <w:t>אורך</w:t>
            </w:r>
          </w:p>
        </w:tc>
        <w:tc>
          <w:tcPr>
            <w:tcW w:w="2063" w:type="dxa"/>
          </w:tcPr>
          <w:p w:rsidR="00546D15" w:rsidRDefault="00942D4E">
            <w:pPr>
              <w:jc w:val="center"/>
              <w:cnfStyle w:val="000000100000" w:firstRow="0" w:lastRow="0" w:firstColumn="0" w:lastColumn="0" w:oddVBand="0" w:evenVBand="0" w:oddHBand="1" w:evenHBand="0" w:firstRowFirstColumn="0" w:firstRowLastColumn="0" w:lastRowFirstColumn="0" w:lastRowLastColumn="0"/>
            </w:pPr>
            <w:r>
              <w:t>20</w:t>
            </w:r>
          </w:p>
        </w:tc>
        <w:tc>
          <w:tcPr>
            <w:tcW w:w="1552" w:type="dxa"/>
          </w:tcPr>
          <w:p w:rsidR="00546D15" w:rsidRDefault="00942D4E">
            <w:pPr>
              <w:jc w:val="center"/>
              <w:cnfStyle w:val="000000100000" w:firstRow="0" w:lastRow="0" w:firstColumn="0" w:lastColumn="0" w:oddVBand="0" w:evenVBand="0" w:oddHBand="1" w:evenHBand="0" w:firstRowFirstColumn="0" w:firstRowLastColumn="0" w:lastRowFirstColumn="0" w:lastRowLastColumn="0"/>
            </w:pPr>
            <w:r>
              <w:t>0-10</w:t>
            </w:r>
          </w:p>
        </w:tc>
      </w:tr>
      <w:tr w:rsidR="00546D15" w:rsidTr="00546D15">
        <w:tc>
          <w:tcPr>
            <w:cnfStyle w:val="001000000000" w:firstRow="0" w:lastRow="0" w:firstColumn="1" w:lastColumn="0" w:oddVBand="0" w:evenVBand="0" w:oddHBand="0" w:evenHBand="0" w:firstRowFirstColumn="0" w:firstRowLastColumn="0" w:lastRowFirstColumn="0" w:lastRowLastColumn="0"/>
            <w:tcW w:w="1586" w:type="dxa"/>
          </w:tcPr>
          <w:p w:rsidR="00546D15" w:rsidRDefault="00942D4E">
            <w:pPr>
              <w:jc w:val="center"/>
            </w:pPr>
            <w:r>
              <w:rPr>
                <w:rtl/>
              </w:rPr>
              <w:t>סוג</w:t>
            </w:r>
          </w:p>
        </w:tc>
        <w:tc>
          <w:tcPr>
            <w:tcW w:w="2063" w:type="dxa"/>
          </w:tcPr>
          <w:p w:rsidR="00546D15" w:rsidRDefault="00942D4E">
            <w:pPr>
              <w:jc w:val="center"/>
              <w:cnfStyle w:val="000000000000" w:firstRow="0" w:lastRow="0" w:firstColumn="0" w:lastColumn="0" w:oddVBand="0" w:evenVBand="0" w:oddHBand="0" w:evenHBand="0" w:firstRowFirstColumn="0" w:firstRowLastColumn="0" w:lastRowFirstColumn="0" w:lastRowLastColumn="0"/>
            </w:pPr>
            <w:r>
              <w:t>&lt;string&gt;</w:t>
            </w:r>
          </w:p>
        </w:tc>
        <w:tc>
          <w:tcPr>
            <w:tcW w:w="1552" w:type="dxa"/>
          </w:tcPr>
          <w:p w:rsidR="00546D15" w:rsidRDefault="00942D4E">
            <w:pPr>
              <w:jc w:val="center"/>
              <w:cnfStyle w:val="000000000000" w:firstRow="0" w:lastRow="0" w:firstColumn="0" w:lastColumn="0" w:oddVBand="0" w:evenVBand="0" w:oddHBand="0" w:evenHBand="0" w:firstRowFirstColumn="0" w:firstRowLastColumn="0" w:lastRowFirstColumn="0" w:lastRowLastColumn="0"/>
            </w:pPr>
            <w:r>
              <w:t>&lt;string&gt;</w:t>
            </w:r>
          </w:p>
        </w:tc>
      </w:tr>
      <w:tr w:rsidR="00546D15" w:rsidTr="00546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6" w:type="dxa"/>
          </w:tcPr>
          <w:p w:rsidR="00546D15" w:rsidRDefault="00942D4E">
            <w:pPr>
              <w:jc w:val="center"/>
            </w:pPr>
            <w:r>
              <w:rPr>
                <w:rtl/>
              </w:rPr>
              <w:t>דוגמה</w:t>
            </w:r>
          </w:p>
        </w:tc>
        <w:tc>
          <w:tcPr>
            <w:tcW w:w="2063" w:type="dxa"/>
          </w:tcPr>
          <w:p w:rsidR="00546D15" w:rsidRDefault="00942D4E">
            <w:pPr>
              <w:jc w:val="center"/>
              <w:cnfStyle w:val="000000100000" w:firstRow="0" w:lastRow="0" w:firstColumn="0" w:lastColumn="0" w:oddVBand="0" w:evenVBand="0" w:oddHBand="1" w:evenHBand="0" w:firstRowFirstColumn="0" w:firstRowLastColumn="0" w:lastRowFirstColumn="0" w:lastRowLastColumn="0"/>
            </w:pPr>
            <w:r>
              <w:t>DOK1</w:t>
            </w:r>
          </w:p>
        </w:tc>
        <w:tc>
          <w:tcPr>
            <w:tcW w:w="1552" w:type="dxa"/>
          </w:tcPr>
          <w:p w:rsidR="00546D15" w:rsidRDefault="00942D4E">
            <w:pPr>
              <w:jc w:val="center"/>
              <w:cnfStyle w:val="000000100000" w:firstRow="0" w:lastRow="0" w:firstColumn="0" w:lastColumn="0" w:oddVBand="0" w:evenVBand="0" w:oddHBand="1" w:evenHBand="0" w:firstRowFirstColumn="0" w:firstRowLastColumn="0" w:lastRowFirstColumn="0" w:lastRowLastColumn="0"/>
            </w:pPr>
            <w:proofErr w:type="spellStart"/>
            <w:r>
              <w:t>Eyal</w:t>
            </w:r>
            <w:proofErr w:type="spellEnd"/>
            <w:r>
              <w:t xml:space="preserve"> </w:t>
            </w:r>
            <w:proofErr w:type="spellStart"/>
            <w:r>
              <w:t>en</w:t>
            </w:r>
            <w:proofErr w:type="spellEnd"/>
          </w:p>
        </w:tc>
      </w:tr>
      <w:tr w:rsidR="00546D15" w:rsidTr="00546D15">
        <w:tc>
          <w:tcPr>
            <w:cnfStyle w:val="001000000000" w:firstRow="0" w:lastRow="0" w:firstColumn="1" w:lastColumn="0" w:oddVBand="0" w:evenVBand="0" w:oddHBand="0" w:evenHBand="0" w:firstRowFirstColumn="0" w:firstRowLastColumn="0" w:lastRowFirstColumn="0" w:lastRowLastColumn="0"/>
            <w:tcW w:w="1586" w:type="dxa"/>
          </w:tcPr>
          <w:p w:rsidR="00546D15" w:rsidRDefault="00942D4E">
            <w:pPr>
              <w:jc w:val="center"/>
            </w:pPr>
            <w:r>
              <w:rPr>
                <w:rtl/>
              </w:rPr>
              <w:t>דוגמה</w:t>
            </w:r>
          </w:p>
        </w:tc>
        <w:tc>
          <w:tcPr>
            <w:tcW w:w="2063" w:type="dxa"/>
          </w:tcPr>
          <w:p w:rsidR="00546D15" w:rsidRDefault="00942D4E">
            <w:pPr>
              <w:jc w:val="center"/>
              <w:cnfStyle w:val="000000000000" w:firstRow="0" w:lastRow="0" w:firstColumn="0" w:lastColumn="0" w:oddVBand="0" w:evenVBand="0" w:oddHBand="0" w:evenHBand="0" w:firstRowFirstColumn="0" w:firstRowLastColumn="0" w:lastRowFirstColumn="0" w:lastRowLastColumn="0"/>
            </w:pPr>
            <w:r>
              <w:t>DOK2</w:t>
            </w:r>
          </w:p>
        </w:tc>
        <w:tc>
          <w:tcPr>
            <w:tcW w:w="1552" w:type="dxa"/>
          </w:tcPr>
          <w:p w:rsidR="00546D15" w:rsidRDefault="00942D4E">
            <w:pPr>
              <w:jc w:val="center"/>
              <w:cnfStyle w:val="000000000000" w:firstRow="0" w:lastRow="0" w:firstColumn="0" w:lastColumn="0" w:oddVBand="0" w:evenVBand="0" w:oddHBand="0" w:evenHBand="0" w:firstRowFirstColumn="0" w:firstRowLastColumn="0" w:lastRowFirstColumn="0" w:lastRowLastColumn="0"/>
            </w:pPr>
            <w:proofErr w:type="spellStart"/>
            <w:r>
              <w:t>Eyal</w:t>
            </w:r>
            <w:proofErr w:type="spellEnd"/>
            <w:r>
              <w:t xml:space="preserve"> </w:t>
            </w:r>
            <w:proofErr w:type="spellStart"/>
            <w:r>
              <w:t>en</w:t>
            </w:r>
            <w:proofErr w:type="spellEnd"/>
          </w:p>
        </w:tc>
      </w:tr>
      <w:tr w:rsidR="00546D15" w:rsidTr="00546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6" w:type="dxa"/>
          </w:tcPr>
          <w:p w:rsidR="00546D15" w:rsidRDefault="00942D4E">
            <w:pPr>
              <w:jc w:val="center"/>
            </w:pPr>
            <w:r>
              <w:rPr>
                <w:rtl/>
              </w:rPr>
              <w:t>דוגמה</w:t>
            </w:r>
          </w:p>
        </w:tc>
        <w:tc>
          <w:tcPr>
            <w:tcW w:w="2063" w:type="dxa"/>
          </w:tcPr>
          <w:p w:rsidR="00546D15" w:rsidRDefault="00942D4E">
            <w:pPr>
              <w:jc w:val="center"/>
              <w:cnfStyle w:val="000000100000" w:firstRow="0" w:lastRow="0" w:firstColumn="0" w:lastColumn="0" w:oddVBand="0" w:evenVBand="0" w:oddHBand="1" w:evenHBand="0" w:firstRowFirstColumn="0" w:firstRowLastColumn="0" w:lastRowFirstColumn="0" w:lastRowLastColumn="0"/>
            </w:pPr>
            <w:r>
              <w:t>DOK1</w:t>
            </w:r>
          </w:p>
        </w:tc>
        <w:tc>
          <w:tcPr>
            <w:tcW w:w="1552" w:type="dxa"/>
          </w:tcPr>
          <w:p w:rsidR="00546D15" w:rsidRDefault="00942D4E">
            <w:pPr>
              <w:jc w:val="center"/>
              <w:cnfStyle w:val="000000100000" w:firstRow="0" w:lastRow="0" w:firstColumn="0" w:lastColumn="0" w:oddVBand="0" w:evenVBand="0" w:oddHBand="1" w:evenHBand="0" w:firstRowFirstColumn="0" w:firstRowLastColumn="0" w:lastRowFirstColumn="0" w:lastRowLastColumn="0"/>
            </w:pPr>
            <w:r>
              <w:t>Merry</w:t>
            </w:r>
          </w:p>
        </w:tc>
      </w:tr>
    </w:tbl>
    <w:p w:rsidR="00546D15" w:rsidRDefault="00546D15">
      <w:pPr>
        <w:pBdr>
          <w:top w:val="nil"/>
          <w:left w:val="nil"/>
          <w:bottom w:val="nil"/>
          <w:right w:val="nil"/>
          <w:between w:val="nil"/>
        </w:pBdr>
        <w:spacing w:line="240" w:lineRule="auto"/>
      </w:pPr>
    </w:p>
    <w:p w:rsidR="00546D15" w:rsidRDefault="00546D15">
      <w:pPr>
        <w:pBdr>
          <w:top w:val="nil"/>
          <w:left w:val="nil"/>
          <w:bottom w:val="nil"/>
          <w:right w:val="nil"/>
          <w:between w:val="nil"/>
        </w:pBdr>
        <w:spacing w:line="240" w:lineRule="auto"/>
      </w:pPr>
    </w:p>
    <w:p w:rsidR="00546D15" w:rsidRDefault="00942D4E">
      <w:pPr>
        <w:pBdr>
          <w:top w:val="nil"/>
          <w:left w:val="nil"/>
          <w:bottom w:val="nil"/>
          <w:right w:val="nil"/>
          <w:between w:val="nil"/>
        </w:pBdr>
        <w:spacing w:line="240" w:lineRule="auto"/>
      </w:pPr>
      <w:r>
        <w:rPr>
          <w:rtl/>
        </w:rPr>
        <w:t xml:space="preserve">קבצי המשתמשים ישמרו בשרת בתיקיית </w:t>
      </w:r>
      <w:r>
        <w:t>files</w:t>
      </w:r>
      <w:r>
        <w:rPr>
          <w:rtl/>
        </w:rPr>
        <w:t xml:space="preserve"> שעבור כל משתמש תהייה תיקייה על שמו ושם ימצאו כל קבציו, עבור כל </w:t>
      </w:r>
      <w:r>
        <w:t>DOK</w:t>
      </w:r>
      <w:r>
        <w:rPr>
          <w:rtl/>
        </w:rPr>
        <w:t xml:space="preserve"> תיקייה שהיא בשם ה </w:t>
      </w:r>
      <w:r>
        <w:t>DOK</w:t>
      </w:r>
      <w:r>
        <w:rPr>
          <w:rtl/>
        </w:rPr>
        <w:t xml:space="preserve"> ומכילה את הקבצים ששייכים לו</w:t>
      </w:r>
    </w:p>
    <w:p w:rsidR="00546D15" w:rsidRDefault="00546D15">
      <w:pPr>
        <w:pBdr>
          <w:top w:val="nil"/>
          <w:left w:val="nil"/>
          <w:bottom w:val="nil"/>
          <w:right w:val="nil"/>
          <w:between w:val="nil"/>
        </w:pBdr>
        <w:spacing w:line="240" w:lineRule="auto"/>
        <w:rPr>
          <w:sz w:val="28"/>
          <w:szCs w:val="28"/>
        </w:rPr>
      </w:pPr>
    </w:p>
    <w:p w:rsidR="00546D15" w:rsidRDefault="00942D4E">
      <w:pPr>
        <w:pBdr>
          <w:top w:val="nil"/>
          <w:left w:val="nil"/>
          <w:bottom w:val="nil"/>
          <w:right w:val="nil"/>
          <w:between w:val="nil"/>
        </w:pBdr>
        <w:ind w:left="720"/>
        <w:rPr>
          <w:color w:val="000000"/>
        </w:rPr>
      </w:pPr>
      <w:r>
        <w:rPr>
          <w:color w:val="000000"/>
          <w:sz w:val="28"/>
          <w:szCs w:val="28"/>
          <w:rtl/>
        </w:rPr>
        <w:t>סקירת חולשות והאיומים</w:t>
      </w:r>
      <w:r>
        <w:rPr>
          <w:color w:val="000000"/>
          <w:rtl/>
        </w:rPr>
        <w:t xml:space="preserve"> </w:t>
      </w:r>
      <w:r>
        <w:rPr>
          <w:color w:val="000000"/>
          <w:rtl/>
        </w:rPr>
        <w:br/>
        <w:t>למערכת ואת הפתרונות שלכם לאיומים, יש לסקור ע"פ מאפייני המערכת השונים:</w:t>
      </w:r>
    </w:p>
    <w:p w:rsidR="00546D15" w:rsidRDefault="00942D4E">
      <w:pPr>
        <w:ind w:left="720"/>
        <w:rPr>
          <w:b/>
          <w:bCs/>
          <w:sz w:val="24"/>
          <w:szCs w:val="24"/>
        </w:rPr>
      </w:pPr>
      <w:r>
        <w:rPr>
          <w:b/>
          <w:bCs/>
          <w:sz w:val="24"/>
          <w:szCs w:val="24"/>
          <w:rtl/>
        </w:rPr>
        <w:t>שכבת האפליקציה:</w:t>
      </w:r>
    </w:p>
    <w:p w:rsidR="00546D15" w:rsidRDefault="00942D4E">
      <w:pPr>
        <w:ind w:left="720"/>
        <w:rPr>
          <w:rFonts w:ascii="Arial" w:eastAsia="Arial" w:hAnsi="Arial" w:cs="Arial"/>
          <w:color w:val="1F1F1F"/>
        </w:rPr>
      </w:pPr>
      <w:proofErr w:type="spellStart"/>
      <w:r>
        <w:rPr>
          <w:rFonts w:ascii="Arial" w:eastAsia="Arial" w:hAnsi="Arial" w:cs="Arial"/>
          <w:color w:val="1F1F1F"/>
        </w:rPr>
        <w:t>Sql</w:t>
      </w:r>
      <w:proofErr w:type="spellEnd"/>
      <w:r>
        <w:rPr>
          <w:rFonts w:ascii="Arial" w:eastAsia="Arial" w:hAnsi="Arial" w:cs="Arial"/>
          <w:color w:val="1F1F1F"/>
        </w:rPr>
        <w:t xml:space="preserve"> injection</w:t>
      </w:r>
      <w:r>
        <w:rPr>
          <w:rFonts w:ascii="Arial" w:eastAsia="Arial" w:hAnsi="Arial" w:cs="Arial"/>
          <w:color w:val="1F1F1F"/>
          <w:rtl/>
        </w:rPr>
        <w:t xml:space="preserve"> – הלקוח מכניס לתוך הבסיס נתונים קוד זדוני אשר יכול לגרום לנזק לקוד. בעקבות השימוש בבסיס נתונים קיים הסיכון הזה, </w:t>
      </w:r>
      <w:proofErr w:type="spellStart"/>
      <w:r>
        <w:rPr>
          <w:rFonts w:ascii="Arial" w:eastAsia="Arial" w:hAnsi="Arial" w:cs="Arial"/>
          <w:color w:val="1F1F1F"/>
          <w:rtl/>
        </w:rPr>
        <w:t>הפיתרון</w:t>
      </w:r>
      <w:proofErr w:type="spellEnd"/>
      <w:r>
        <w:rPr>
          <w:rFonts w:ascii="Arial" w:eastAsia="Arial" w:hAnsi="Arial" w:cs="Arial"/>
          <w:color w:val="1F1F1F"/>
          <w:rtl/>
        </w:rPr>
        <w:t xml:space="preserve"> הוא בדיקה טובה של המתקבל מן הלקוח, קוד נכון ופיצול הבדיקה בין הנתונים לפעולה עצמה.</w:t>
      </w:r>
    </w:p>
    <w:p w:rsidR="00546D15" w:rsidRDefault="00942D4E">
      <w:pPr>
        <w:ind w:left="720"/>
        <w:rPr>
          <w:rFonts w:ascii="Arial" w:eastAsia="Arial" w:hAnsi="Arial" w:cs="Arial"/>
          <w:color w:val="1F1F1F"/>
        </w:rPr>
      </w:pPr>
      <w:r>
        <w:rPr>
          <w:rFonts w:ascii="Arial" w:eastAsia="Arial" w:hAnsi="Arial" w:cs="Arial"/>
          <w:color w:val="1F1F1F"/>
        </w:rPr>
        <w:t>DDOS</w:t>
      </w:r>
      <w:r>
        <w:rPr>
          <w:rFonts w:ascii="Arial" w:eastAsia="Arial" w:hAnsi="Arial" w:cs="Arial"/>
          <w:color w:val="1F1F1F"/>
          <w:rtl/>
        </w:rPr>
        <w:t xml:space="preserve"> – שליחה מרובה זדונית לשרת בקוונה </w:t>
      </w:r>
      <w:proofErr w:type="spellStart"/>
      <w:r>
        <w:rPr>
          <w:rFonts w:ascii="Arial" w:eastAsia="Arial" w:hAnsi="Arial" w:cs="Arial"/>
          <w:color w:val="1F1F1F"/>
          <w:rtl/>
        </w:rPr>
        <w:t>להקריסתו</w:t>
      </w:r>
      <w:proofErr w:type="spellEnd"/>
      <w:r>
        <w:rPr>
          <w:rFonts w:ascii="Arial" w:eastAsia="Arial" w:hAnsi="Arial" w:cs="Arial"/>
          <w:color w:val="1F1F1F"/>
          <w:rtl/>
        </w:rPr>
        <w:t xml:space="preserve"> של הרשת, </w:t>
      </w:r>
      <w:proofErr w:type="spellStart"/>
      <w:r>
        <w:rPr>
          <w:rFonts w:ascii="Arial" w:eastAsia="Arial" w:hAnsi="Arial" w:cs="Arial"/>
          <w:color w:val="1F1F1F"/>
          <w:rtl/>
        </w:rPr>
        <w:t>פיתרון</w:t>
      </w:r>
      <w:proofErr w:type="spellEnd"/>
      <w:r>
        <w:rPr>
          <w:rFonts w:ascii="Arial" w:eastAsia="Arial" w:hAnsi="Arial" w:cs="Arial"/>
          <w:color w:val="1F1F1F"/>
          <w:rtl/>
        </w:rPr>
        <w:t xml:space="preserve"> ייפתר באמצעות חילוק לפורטים ובדיקה וזריקת פורט וחסימת </w:t>
      </w:r>
      <w:r>
        <w:rPr>
          <w:rFonts w:ascii="Arial" w:eastAsia="Arial" w:hAnsi="Arial" w:cs="Arial"/>
          <w:color w:val="1F1F1F"/>
        </w:rPr>
        <w:t>IP</w:t>
      </w:r>
      <w:r>
        <w:rPr>
          <w:rFonts w:ascii="Arial" w:eastAsia="Arial" w:hAnsi="Arial" w:cs="Arial"/>
          <w:color w:val="1F1F1F"/>
          <w:rtl/>
        </w:rPr>
        <w:t xml:space="preserve"> במקרה של בעיות</w:t>
      </w:r>
    </w:p>
    <w:p w:rsidR="00546D15" w:rsidRDefault="00942D4E">
      <w:pPr>
        <w:ind w:left="720"/>
        <w:rPr>
          <w:b/>
          <w:bCs/>
          <w:sz w:val="24"/>
          <w:szCs w:val="24"/>
        </w:rPr>
      </w:pPr>
      <w:r>
        <w:rPr>
          <w:b/>
          <w:bCs/>
          <w:sz w:val="24"/>
          <w:szCs w:val="24"/>
          <w:rtl/>
        </w:rPr>
        <w:t>שכבת התעבורה:</w:t>
      </w:r>
    </w:p>
    <w:p w:rsidR="00546D15" w:rsidRDefault="00942D4E">
      <w:pPr>
        <w:ind w:left="720"/>
        <w:rPr>
          <w:rFonts w:ascii="Arial" w:eastAsia="Arial" w:hAnsi="Arial" w:cs="Arial"/>
          <w:color w:val="1F1F1F"/>
        </w:rPr>
      </w:pPr>
      <w:r>
        <w:rPr>
          <w:rFonts w:ascii="Arial" w:eastAsia="Arial" w:hAnsi="Arial" w:cs="Arial"/>
          <w:color w:val="1F1F1F"/>
        </w:rPr>
        <w:t>MITM</w:t>
      </w:r>
      <w:r>
        <w:rPr>
          <w:rFonts w:ascii="Arial" w:eastAsia="Arial" w:hAnsi="Arial" w:cs="Arial"/>
          <w:color w:val="1F1F1F"/>
          <w:rtl/>
        </w:rPr>
        <w:t xml:space="preserve"> – בן אדם מקשיב לתקשורת ברקע מבלי שיש לנו אפשרות לדעת והוא יכול לקחת המידע שלנו, פתרון העברה מידע אך ורק מוצפן כדי שגם אם יהיה לו את המידע הוא לא יוכל לעשות </w:t>
      </w:r>
      <w:proofErr w:type="spellStart"/>
      <w:r>
        <w:rPr>
          <w:rFonts w:ascii="Arial" w:eastAsia="Arial" w:hAnsi="Arial" w:cs="Arial"/>
          <w:color w:val="1F1F1F"/>
          <w:rtl/>
        </w:rPr>
        <w:t>איתו</w:t>
      </w:r>
      <w:proofErr w:type="spellEnd"/>
      <w:r>
        <w:rPr>
          <w:rFonts w:ascii="Arial" w:eastAsia="Arial" w:hAnsi="Arial" w:cs="Arial"/>
          <w:color w:val="1F1F1F"/>
          <w:rtl/>
        </w:rPr>
        <w:t xml:space="preserve"> כלום</w:t>
      </w:r>
    </w:p>
    <w:p w:rsidR="00546D15" w:rsidRDefault="00942D4E">
      <w:pPr>
        <w:ind w:left="720"/>
        <w:rPr>
          <w:rFonts w:ascii="Arial" w:eastAsia="Arial" w:hAnsi="Arial" w:cs="Arial"/>
          <w:color w:val="1F1F1F"/>
        </w:rPr>
      </w:pPr>
      <w:r>
        <w:rPr>
          <w:rFonts w:ascii="Arial" w:eastAsia="Arial" w:hAnsi="Arial" w:cs="Arial"/>
          <w:color w:val="1F1F1F"/>
          <w:rtl/>
        </w:rPr>
        <w:t xml:space="preserve">סוג הצפנה – קיימת הצפנה סימטרית שהיא הצפנה מאוד חזקה מהירה </w:t>
      </w:r>
      <w:proofErr w:type="spellStart"/>
      <w:r>
        <w:rPr>
          <w:rFonts w:ascii="Arial" w:eastAsia="Arial" w:hAnsi="Arial" w:cs="Arial"/>
          <w:color w:val="1F1F1F"/>
          <w:rtl/>
        </w:rPr>
        <w:t>ובילתי</w:t>
      </w:r>
      <w:proofErr w:type="spellEnd"/>
      <w:r>
        <w:rPr>
          <w:rFonts w:ascii="Arial" w:eastAsia="Arial" w:hAnsi="Arial" w:cs="Arial"/>
          <w:color w:val="1F1F1F"/>
          <w:rtl/>
        </w:rPr>
        <w:t xml:space="preserve"> פריצה אך קיימת אצלה בעיה העברת המפתח חייבת להתבצע והמפתח חייב להיות אותו הדבר ואין אפשרות פשוט להעביר את המפתח ככה באינטרנט כי זה בכלל לא בטוח, יש גם את האופציה של הצפנה אי סימטרית אבל לה יש בעיה משלה אומנם היא עונה על </w:t>
      </w:r>
      <w:proofErr w:type="spellStart"/>
      <w:r>
        <w:rPr>
          <w:rFonts w:ascii="Arial" w:eastAsia="Arial" w:hAnsi="Arial" w:cs="Arial"/>
          <w:color w:val="1F1F1F"/>
          <w:rtl/>
        </w:rPr>
        <w:t>הפיתרון</w:t>
      </w:r>
      <w:proofErr w:type="spellEnd"/>
      <w:r>
        <w:rPr>
          <w:rFonts w:ascii="Arial" w:eastAsia="Arial" w:hAnsi="Arial" w:cs="Arial"/>
          <w:color w:val="1F1F1F"/>
          <w:rtl/>
        </w:rPr>
        <w:t xml:space="preserve"> של העברת המפתח אבל ההצפנה עצמה פחות טובה יותר חלשה וכבדה.</w:t>
      </w:r>
    </w:p>
    <w:p w:rsidR="00546D15" w:rsidRDefault="00942D4E">
      <w:pPr>
        <w:ind w:left="720"/>
        <w:rPr>
          <w:rFonts w:ascii="Arial" w:eastAsia="Arial" w:hAnsi="Arial" w:cs="Arial"/>
          <w:color w:val="1F1F1F"/>
        </w:rPr>
      </w:pPr>
      <w:r>
        <w:rPr>
          <w:rFonts w:ascii="Arial" w:eastAsia="Arial" w:hAnsi="Arial" w:cs="Arial"/>
          <w:color w:val="1F1F1F"/>
          <w:rtl/>
        </w:rPr>
        <w:lastRenderedPageBreak/>
        <w:t xml:space="preserve">קיים </w:t>
      </w:r>
      <w:proofErr w:type="spellStart"/>
      <w:r>
        <w:rPr>
          <w:rFonts w:ascii="Arial" w:eastAsia="Arial" w:hAnsi="Arial" w:cs="Arial"/>
          <w:color w:val="1F1F1F"/>
          <w:rtl/>
        </w:rPr>
        <w:t>פיתרון</w:t>
      </w:r>
      <w:proofErr w:type="spellEnd"/>
      <w:r>
        <w:rPr>
          <w:rFonts w:ascii="Arial" w:eastAsia="Arial" w:hAnsi="Arial" w:cs="Arial"/>
          <w:color w:val="1F1F1F"/>
          <w:rtl/>
        </w:rPr>
        <w:t xml:space="preserve"> למצב והוא הצפנה היברידית המשלבת בין שניהם לוקחת את הטוב בכל דבר את העברת המפתח של הצפנה אי סימטרית ואת ההצפנה של ההצפנה הסימטרית עם שימוש ב</w:t>
      </w:r>
      <w:r>
        <w:rPr>
          <w:rFonts w:ascii="Arial" w:eastAsia="Arial" w:hAnsi="Arial" w:cs="Arial"/>
          <w:color w:val="1F1F1F"/>
        </w:rPr>
        <w:t>AES</w:t>
      </w:r>
      <w:r>
        <w:rPr>
          <w:rFonts w:ascii="Arial" w:eastAsia="Arial" w:hAnsi="Arial" w:cs="Arial"/>
          <w:color w:val="1F1F1F"/>
          <w:rtl/>
        </w:rPr>
        <w:t xml:space="preserve"> וככה פותר את הבעיות של שני </w:t>
      </w:r>
      <w:proofErr w:type="spellStart"/>
      <w:r>
        <w:rPr>
          <w:rFonts w:ascii="Arial" w:eastAsia="Arial" w:hAnsi="Arial" w:cs="Arial"/>
          <w:color w:val="1F1F1F"/>
          <w:rtl/>
        </w:rPr>
        <w:t>ההצפנות</w:t>
      </w:r>
      <w:proofErr w:type="spellEnd"/>
    </w:p>
    <w:p w:rsidR="00546D15" w:rsidRDefault="00942D4E">
      <w:pPr>
        <w:ind w:left="720"/>
        <w:rPr>
          <w:rFonts w:ascii="Arial" w:eastAsia="Arial" w:hAnsi="Arial" w:cs="Arial"/>
          <w:color w:val="1F1F1F"/>
        </w:rPr>
      </w:pPr>
      <w:r>
        <w:rPr>
          <w:rFonts w:ascii="Arial" w:eastAsia="Arial" w:hAnsi="Arial" w:cs="Arial"/>
          <w:color w:val="1F1F1F"/>
          <w:rtl/>
        </w:rPr>
        <w:t xml:space="preserve">פרוטוקול תקשורת – הפרוטוקול תקשורת חייב לשמור על כל המידע שעובר </w:t>
      </w:r>
      <w:proofErr w:type="spellStart"/>
      <w:r>
        <w:rPr>
          <w:rFonts w:ascii="Arial" w:eastAsia="Arial" w:hAnsi="Arial" w:cs="Arial"/>
          <w:color w:val="1F1F1F"/>
          <w:rtl/>
        </w:rPr>
        <w:t>בפרוייקט</w:t>
      </w:r>
      <w:proofErr w:type="spellEnd"/>
      <w:r>
        <w:rPr>
          <w:rFonts w:ascii="Arial" w:eastAsia="Arial" w:hAnsi="Arial" w:cs="Arial"/>
          <w:color w:val="1F1F1F"/>
          <w:rtl/>
        </w:rPr>
        <w:t xml:space="preserve"> כי המידע הוא אישי ורגיש של כל בן אדם ואני לא רוצה שמידע יאבד בדרך, </w:t>
      </w:r>
      <w:proofErr w:type="spellStart"/>
      <w:r>
        <w:rPr>
          <w:rFonts w:ascii="Arial" w:eastAsia="Arial" w:hAnsi="Arial" w:cs="Arial"/>
          <w:color w:val="1F1F1F"/>
          <w:rtl/>
        </w:rPr>
        <w:t>פיתרון</w:t>
      </w:r>
      <w:proofErr w:type="spellEnd"/>
      <w:r>
        <w:rPr>
          <w:rFonts w:ascii="Arial" w:eastAsia="Arial" w:hAnsi="Arial" w:cs="Arial"/>
          <w:color w:val="1F1F1F"/>
          <w:rtl/>
        </w:rPr>
        <w:t xml:space="preserve"> הוא פרוטוקול </w:t>
      </w:r>
      <w:r>
        <w:rPr>
          <w:rFonts w:ascii="Arial" w:eastAsia="Arial" w:hAnsi="Arial" w:cs="Arial"/>
          <w:color w:val="1F1F1F"/>
        </w:rPr>
        <w:t>TCP</w:t>
      </w:r>
      <w:r>
        <w:rPr>
          <w:rFonts w:ascii="Arial" w:eastAsia="Arial" w:hAnsi="Arial" w:cs="Arial"/>
          <w:color w:val="1F1F1F"/>
          <w:rtl/>
        </w:rPr>
        <w:t xml:space="preserve"> המשתמש בלחיצת </w:t>
      </w:r>
      <w:proofErr w:type="spellStart"/>
      <w:r>
        <w:rPr>
          <w:rFonts w:ascii="Arial" w:eastAsia="Arial" w:hAnsi="Arial" w:cs="Arial"/>
          <w:color w:val="1F1F1F"/>
          <w:rtl/>
        </w:rPr>
        <w:t>ידים</w:t>
      </w:r>
      <w:proofErr w:type="spellEnd"/>
      <w:r>
        <w:rPr>
          <w:rFonts w:ascii="Arial" w:eastAsia="Arial" w:hAnsi="Arial" w:cs="Arial"/>
          <w:color w:val="1F1F1F"/>
          <w:rtl/>
        </w:rPr>
        <w:t xml:space="preserve"> המשולשת וככה שומר על כל המידע שעובר ולא מאבד שום מידע בדרך.</w:t>
      </w:r>
    </w:p>
    <w:p w:rsidR="00546D15" w:rsidRDefault="00546D15">
      <w:pPr>
        <w:rPr>
          <w:sz w:val="24"/>
          <w:szCs w:val="24"/>
        </w:rPr>
      </w:pPr>
    </w:p>
    <w:p w:rsidR="00546D15" w:rsidRDefault="00546D15"/>
    <w:p w:rsidR="00546D15" w:rsidRDefault="00942D4E">
      <w:pPr>
        <w:rPr>
          <w:sz w:val="28"/>
          <w:szCs w:val="28"/>
        </w:rPr>
      </w:pPr>
      <w:r>
        <w:br w:type="page"/>
      </w:r>
    </w:p>
    <w:p w:rsidR="00546D15" w:rsidRDefault="00942D4E">
      <w:pPr>
        <w:jc w:val="center"/>
        <w:rPr>
          <w:b/>
          <w:bCs/>
          <w:sz w:val="28"/>
          <w:szCs w:val="28"/>
          <w:u w:val="single"/>
        </w:rPr>
      </w:pPr>
      <w:r>
        <w:rPr>
          <w:b/>
          <w:bCs/>
          <w:sz w:val="28"/>
          <w:szCs w:val="28"/>
          <w:u w:val="single"/>
          <w:rtl/>
        </w:rPr>
        <w:lastRenderedPageBreak/>
        <w:t>פרק ה' - 'שם המערכת' - הקוד</w:t>
      </w:r>
    </w:p>
    <w:p w:rsidR="00546D15" w:rsidRDefault="00546D15"/>
    <w:p w:rsidR="00546D15" w:rsidRDefault="00942D4E">
      <w:pPr>
        <w:numPr>
          <w:ilvl w:val="0"/>
          <w:numId w:val="15"/>
        </w:numPr>
        <w:pBdr>
          <w:top w:val="nil"/>
          <w:left w:val="nil"/>
          <w:bottom w:val="nil"/>
          <w:right w:val="nil"/>
          <w:between w:val="nil"/>
        </w:pBdr>
        <w:spacing w:after="0"/>
        <w:rPr>
          <w:color w:val="000000"/>
          <w:sz w:val="28"/>
          <w:szCs w:val="28"/>
        </w:rPr>
      </w:pPr>
      <w:r>
        <w:rPr>
          <w:color w:val="000000"/>
          <w:sz w:val="28"/>
          <w:szCs w:val="28"/>
          <w:rtl/>
        </w:rPr>
        <w:t xml:space="preserve">עבור (שעושים קטעי קוד מיוחדים משהו מיוחד, משהו מסובך, משהו בדרך שונה, משהו יפה בעיניכם ויש לכלול בתוכם את קטעי הקוד </w:t>
      </w:r>
      <w:proofErr w:type="spellStart"/>
      <w:r>
        <w:rPr>
          <w:color w:val="000000"/>
          <w:sz w:val="28"/>
          <w:szCs w:val="28"/>
          <w:rtl/>
        </w:rPr>
        <w:t>הרלוונטים</w:t>
      </w:r>
      <w:proofErr w:type="spellEnd"/>
      <w:r>
        <w:rPr>
          <w:color w:val="000000"/>
          <w:sz w:val="28"/>
          <w:szCs w:val="28"/>
          <w:rtl/>
        </w:rPr>
        <w:t xml:space="preserve"> לאלגוריתמים המרכזיים שציינתם בפרק הקודם):</w:t>
      </w:r>
    </w:p>
    <w:p w:rsidR="00546D15" w:rsidRDefault="00942D4E">
      <w:pPr>
        <w:numPr>
          <w:ilvl w:val="0"/>
          <w:numId w:val="1"/>
        </w:numPr>
        <w:pBdr>
          <w:top w:val="nil"/>
          <w:left w:val="nil"/>
          <w:bottom w:val="nil"/>
          <w:right w:val="nil"/>
          <w:between w:val="nil"/>
        </w:pBdr>
        <w:spacing w:after="0" w:line="240" w:lineRule="auto"/>
      </w:pPr>
      <w:r>
        <w:rPr>
          <w:color w:val="000000"/>
          <w:rtl/>
        </w:rPr>
        <w:t>הסבר על היכולת</w:t>
      </w:r>
    </w:p>
    <w:p w:rsidR="00546D15" w:rsidRDefault="00942D4E">
      <w:pPr>
        <w:numPr>
          <w:ilvl w:val="0"/>
          <w:numId w:val="1"/>
        </w:numPr>
        <w:pBdr>
          <w:top w:val="nil"/>
          <w:left w:val="nil"/>
          <w:bottom w:val="nil"/>
          <w:right w:val="nil"/>
          <w:between w:val="nil"/>
        </w:pBdr>
        <w:spacing w:after="0" w:line="240" w:lineRule="auto"/>
      </w:pPr>
      <w:r>
        <w:rPr>
          <w:color w:val="000000"/>
          <w:rtl/>
        </w:rPr>
        <w:t>הקוד עצמו (כתוב ע"פ כללי התכנות הנכון ומלווה בהערות כנדרש)</w:t>
      </w:r>
    </w:p>
    <w:p w:rsidR="00546D15" w:rsidRDefault="00942D4E">
      <w:pPr>
        <w:numPr>
          <w:ilvl w:val="0"/>
          <w:numId w:val="1"/>
        </w:numPr>
        <w:pBdr>
          <w:top w:val="nil"/>
          <w:left w:val="nil"/>
          <w:bottom w:val="nil"/>
          <w:right w:val="nil"/>
          <w:between w:val="nil"/>
        </w:pBdr>
        <w:spacing w:after="0" w:line="240" w:lineRule="auto"/>
      </w:pPr>
      <w:r>
        <w:rPr>
          <w:color w:val="000000"/>
          <w:rtl/>
        </w:rPr>
        <w:t>(למצוא לפחות 7 קטעי קוד מעניינים ...)</w:t>
      </w:r>
    </w:p>
    <w:p w:rsidR="00546D15" w:rsidRDefault="00942D4E">
      <w:pPr>
        <w:numPr>
          <w:ilvl w:val="0"/>
          <w:numId w:val="1"/>
        </w:numPr>
        <w:pBdr>
          <w:top w:val="nil"/>
          <w:left w:val="nil"/>
          <w:bottom w:val="nil"/>
          <w:right w:val="nil"/>
          <w:between w:val="nil"/>
        </w:pBdr>
        <w:spacing w:line="240" w:lineRule="auto"/>
      </w:pPr>
      <w:r>
        <w:rPr>
          <w:color w:val="000000"/>
          <w:rtl/>
        </w:rPr>
        <w:t>רצוי תמיד לבחור את אלא שהסברתם קודם לכן את האלגוריתם שלהם</w:t>
      </w:r>
    </w:p>
    <w:p w:rsidR="00546D15" w:rsidRDefault="00546D15"/>
    <w:p w:rsidR="00546D15" w:rsidRDefault="00942D4E">
      <w:pPr>
        <w:numPr>
          <w:ilvl w:val="0"/>
          <w:numId w:val="15"/>
        </w:numPr>
        <w:pBdr>
          <w:top w:val="nil"/>
          <w:left w:val="nil"/>
          <w:bottom w:val="nil"/>
          <w:right w:val="nil"/>
          <w:between w:val="nil"/>
        </w:pBdr>
        <w:rPr>
          <w:b/>
          <w:bCs/>
          <w:color w:val="000000"/>
          <w:sz w:val="28"/>
          <w:szCs w:val="28"/>
        </w:rPr>
      </w:pPr>
      <w:r>
        <w:rPr>
          <w:color w:val="000000"/>
          <w:sz w:val="28"/>
          <w:szCs w:val="28"/>
          <w:rtl/>
        </w:rPr>
        <w:t xml:space="preserve">בנוסף יש לצרף את </w:t>
      </w:r>
      <w:r>
        <w:rPr>
          <w:b/>
          <w:bCs/>
          <w:color w:val="000000"/>
          <w:sz w:val="28"/>
          <w:szCs w:val="28"/>
          <w:rtl/>
        </w:rPr>
        <w:t>שאר קוד המערכת</w:t>
      </w:r>
      <w:r>
        <w:rPr>
          <w:color w:val="000000"/>
          <w:sz w:val="28"/>
          <w:szCs w:val="28"/>
          <w:rtl/>
        </w:rPr>
        <w:t xml:space="preserve"> , לא נדרש הסבר לצד כל קוד אבל כן את שם הקובץ</w:t>
      </w:r>
      <w:r>
        <w:rPr>
          <w:sz w:val="28"/>
          <w:szCs w:val="28"/>
          <w:rtl/>
        </w:rPr>
        <w:t>.</w:t>
      </w:r>
      <w:r>
        <w:rPr>
          <w:sz w:val="28"/>
          <w:szCs w:val="28"/>
          <w:rtl/>
        </w:rPr>
        <w:br/>
        <w:t xml:space="preserve">לבצע 'שמירה' של הקוד </w:t>
      </w:r>
      <w:proofErr w:type="spellStart"/>
      <w:r>
        <w:rPr>
          <w:sz w:val="28"/>
          <w:szCs w:val="28"/>
          <w:rtl/>
        </w:rPr>
        <w:t>לקבצי</w:t>
      </w:r>
      <w:proofErr w:type="spellEnd"/>
      <w:r>
        <w:rPr>
          <w:sz w:val="28"/>
          <w:szCs w:val="28"/>
          <w:rtl/>
        </w:rPr>
        <w:t xml:space="preserve"> </w:t>
      </w:r>
      <w:r>
        <w:rPr>
          <w:sz w:val="28"/>
          <w:szCs w:val="28"/>
        </w:rPr>
        <w:t>PDF</w:t>
      </w:r>
      <w:r>
        <w:rPr>
          <w:sz w:val="28"/>
          <w:szCs w:val="28"/>
          <w:rtl/>
        </w:rPr>
        <w:t xml:space="preserve"> אן העתקה לתוך קבצי </w:t>
      </w:r>
      <w:r>
        <w:rPr>
          <w:sz w:val="28"/>
          <w:szCs w:val="28"/>
        </w:rPr>
        <w:t>word</w:t>
      </w:r>
      <w:r>
        <w:rPr>
          <w:sz w:val="28"/>
          <w:szCs w:val="28"/>
          <w:rtl/>
        </w:rPr>
        <w:t xml:space="preserve"> </w:t>
      </w:r>
      <w:r>
        <w:rPr>
          <w:b/>
          <w:bCs/>
          <w:sz w:val="28"/>
          <w:szCs w:val="28"/>
          <w:rtl/>
        </w:rPr>
        <w:t>ולא לצרף כתמונה</w:t>
      </w:r>
    </w:p>
    <w:p w:rsidR="00546D15" w:rsidRDefault="00942D4E">
      <w:pPr>
        <w:pBdr>
          <w:top w:val="nil"/>
          <w:left w:val="nil"/>
          <w:bottom w:val="nil"/>
          <w:right w:val="nil"/>
          <w:between w:val="nil"/>
        </w:pBdr>
        <w:rPr>
          <w:sz w:val="28"/>
          <w:szCs w:val="28"/>
        </w:rPr>
      </w:pPr>
      <w:r>
        <w:rPr>
          <w:sz w:val="28"/>
          <w:szCs w:val="28"/>
        </w:rPr>
        <w:br/>
      </w:r>
      <w:r>
        <w:br w:type="page"/>
      </w:r>
    </w:p>
    <w:p w:rsidR="00546D15" w:rsidRDefault="00546D15">
      <w:pPr>
        <w:pBdr>
          <w:top w:val="nil"/>
          <w:left w:val="nil"/>
          <w:bottom w:val="nil"/>
          <w:right w:val="nil"/>
          <w:between w:val="nil"/>
        </w:pBdr>
        <w:rPr>
          <w:sz w:val="28"/>
          <w:szCs w:val="28"/>
        </w:rPr>
      </w:pPr>
    </w:p>
    <w:p w:rsidR="00546D15" w:rsidRDefault="00942D4E">
      <w:pPr>
        <w:jc w:val="center"/>
        <w:rPr>
          <w:b/>
          <w:bCs/>
          <w:sz w:val="28"/>
          <w:szCs w:val="28"/>
          <w:u w:val="single"/>
        </w:rPr>
      </w:pPr>
      <w:r>
        <w:rPr>
          <w:b/>
          <w:bCs/>
          <w:sz w:val="28"/>
          <w:szCs w:val="28"/>
          <w:u w:val="single"/>
          <w:rtl/>
        </w:rPr>
        <w:t>פרק ו' - 'שם המערכת' – בדיקות ('קופסא לבנה')</w:t>
      </w:r>
    </w:p>
    <w:p w:rsidR="00546D15" w:rsidRDefault="00546D15"/>
    <w:p w:rsidR="00546D15" w:rsidRDefault="00942D4E">
      <w:pPr>
        <w:numPr>
          <w:ilvl w:val="0"/>
          <w:numId w:val="21"/>
        </w:numPr>
        <w:pBdr>
          <w:top w:val="nil"/>
          <w:left w:val="nil"/>
          <w:bottom w:val="nil"/>
          <w:right w:val="nil"/>
          <w:between w:val="nil"/>
        </w:pBdr>
        <w:spacing w:after="0"/>
        <w:rPr>
          <w:color w:val="000000"/>
          <w:sz w:val="28"/>
          <w:szCs w:val="28"/>
        </w:rPr>
      </w:pPr>
      <w:r>
        <w:rPr>
          <w:color w:val="000000"/>
          <w:sz w:val="28"/>
          <w:szCs w:val="28"/>
          <w:rtl/>
        </w:rPr>
        <w:t xml:space="preserve">פירוט הבדיקות </w:t>
      </w:r>
    </w:p>
    <w:p w:rsidR="00546D15" w:rsidRDefault="00942D4E">
      <w:pPr>
        <w:numPr>
          <w:ilvl w:val="0"/>
          <w:numId w:val="4"/>
        </w:numPr>
        <w:pBdr>
          <w:top w:val="nil"/>
          <w:left w:val="nil"/>
          <w:bottom w:val="nil"/>
          <w:right w:val="nil"/>
          <w:between w:val="nil"/>
        </w:pBdr>
      </w:pPr>
      <w:r>
        <w:rPr>
          <w:color w:val="000000"/>
          <w:rtl/>
        </w:rPr>
        <w:t xml:space="preserve">פירוט הבדיקות שהופיעו </w:t>
      </w:r>
      <w:r>
        <w:rPr>
          <w:color w:val="000000"/>
          <w:u w:val="single"/>
          <w:rtl/>
        </w:rPr>
        <w:t>בפרק האפיון</w:t>
      </w:r>
      <w:r>
        <w:rPr>
          <w:color w:val="000000"/>
          <w:rtl/>
        </w:rPr>
        <w:t xml:space="preserve"> ברמת הביטים – לתאר בפירוט מה נדרש לבצע ומה בוצע בפועל. וכמובן על בדיקה צריכה להתבצע יותר מפעם אחת ועד שהיא עוברת</w:t>
      </w:r>
    </w:p>
    <w:tbl>
      <w:tblPr>
        <w:tblStyle w:val="afff4"/>
        <w:bidiVisual/>
        <w:tblW w:w="8559" w:type="dxa"/>
        <w:tblInd w:w="1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6"/>
        <w:gridCol w:w="1551"/>
        <w:gridCol w:w="1682"/>
        <w:gridCol w:w="1124"/>
        <w:gridCol w:w="2936"/>
      </w:tblGrid>
      <w:tr w:rsidR="00546D15">
        <w:tc>
          <w:tcPr>
            <w:tcW w:w="1266" w:type="dxa"/>
            <w:shd w:val="clear" w:color="auto" w:fill="D9D9D9"/>
          </w:tcPr>
          <w:p w:rsidR="00546D15" w:rsidRDefault="00942D4E">
            <w:pPr>
              <w:ind w:left="154" w:firstLine="77"/>
              <w:rPr>
                <w:b/>
                <w:bCs/>
                <w:sz w:val="28"/>
                <w:szCs w:val="28"/>
              </w:rPr>
            </w:pPr>
            <w:r>
              <w:rPr>
                <w:b/>
                <w:bCs/>
                <w:sz w:val="28"/>
                <w:szCs w:val="28"/>
                <w:rtl/>
              </w:rPr>
              <w:t>שם הבדיקה</w:t>
            </w:r>
          </w:p>
        </w:tc>
        <w:tc>
          <w:tcPr>
            <w:tcW w:w="1551" w:type="dxa"/>
            <w:shd w:val="clear" w:color="auto" w:fill="D9D9D9"/>
          </w:tcPr>
          <w:p w:rsidR="00546D15" w:rsidRDefault="00942D4E">
            <w:pPr>
              <w:rPr>
                <w:b/>
                <w:bCs/>
                <w:sz w:val="28"/>
                <w:szCs w:val="28"/>
              </w:rPr>
            </w:pPr>
            <w:r>
              <w:rPr>
                <w:b/>
                <w:bCs/>
                <w:sz w:val="28"/>
                <w:szCs w:val="28"/>
                <w:rtl/>
              </w:rPr>
              <w:t>מטרת הבדיקה</w:t>
            </w:r>
          </w:p>
        </w:tc>
        <w:tc>
          <w:tcPr>
            <w:tcW w:w="1682" w:type="dxa"/>
            <w:shd w:val="clear" w:color="auto" w:fill="D9D9D9"/>
          </w:tcPr>
          <w:p w:rsidR="00546D15" w:rsidRDefault="00942D4E">
            <w:pPr>
              <w:rPr>
                <w:b/>
                <w:bCs/>
                <w:sz w:val="28"/>
                <w:szCs w:val="28"/>
              </w:rPr>
            </w:pPr>
            <w:r>
              <w:rPr>
                <w:b/>
                <w:bCs/>
                <w:sz w:val="28"/>
                <w:szCs w:val="28"/>
                <w:rtl/>
              </w:rPr>
              <w:t>מה נדרש לבצע</w:t>
            </w:r>
          </w:p>
        </w:tc>
        <w:tc>
          <w:tcPr>
            <w:tcW w:w="1124" w:type="dxa"/>
            <w:shd w:val="clear" w:color="auto" w:fill="D9D9D9"/>
          </w:tcPr>
          <w:p w:rsidR="00546D15" w:rsidRDefault="00942D4E">
            <w:pPr>
              <w:rPr>
                <w:b/>
                <w:bCs/>
                <w:sz w:val="28"/>
                <w:szCs w:val="28"/>
              </w:rPr>
            </w:pPr>
            <w:r>
              <w:rPr>
                <w:b/>
                <w:bCs/>
                <w:sz w:val="28"/>
                <w:szCs w:val="28"/>
                <w:rtl/>
              </w:rPr>
              <w:t>מתי</w:t>
            </w:r>
          </w:p>
        </w:tc>
        <w:tc>
          <w:tcPr>
            <w:tcW w:w="2936" w:type="dxa"/>
            <w:shd w:val="clear" w:color="auto" w:fill="D9D9D9"/>
          </w:tcPr>
          <w:p w:rsidR="00546D15" w:rsidRDefault="00942D4E">
            <w:pPr>
              <w:rPr>
                <w:b/>
                <w:bCs/>
                <w:sz w:val="28"/>
                <w:szCs w:val="28"/>
              </w:rPr>
            </w:pPr>
            <w:r>
              <w:rPr>
                <w:b/>
                <w:bCs/>
                <w:sz w:val="28"/>
                <w:szCs w:val="28"/>
                <w:rtl/>
              </w:rPr>
              <w:t>מה בוצע בפועל</w:t>
            </w:r>
          </w:p>
        </w:tc>
      </w:tr>
      <w:tr w:rsidR="00546D15">
        <w:tc>
          <w:tcPr>
            <w:tcW w:w="1266" w:type="dxa"/>
          </w:tcPr>
          <w:p w:rsidR="00546D15" w:rsidRDefault="00546D15">
            <w:pPr>
              <w:rPr>
                <w:sz w:val="28"/>
                <w:szCs w:val="28"/>
              </w:rPr>
            </w:pPr>
          </w:p>
        </w:tc>
        <w:tc>
          <w:tcPr>
            <w:tcW w:w="1551" w:type="dxa"/>
          </w:tcPr>
          <w:p w:rsidR="00546D15" w:rsidRDefault="00546D15">
            <w:pPr>
              <w:rPr>
                <w:sz w:val="28"/>
                <w:szCs w:val="28"/>
              </w:rPr>
            </w:pPr>
          </w:p>
        </w:tc>
        <w:tc>
          <w:tcPr>
            <w:tcW w:w="1682" w:type="dxa"/>
          </w:tcPr>
          <w:p w:rsidR="00546D15" w:rsidRDefault="00546D15">
            <w:pPr>
              <w:rPr>
                <w:sz w:val="28"/>
                <w:szCs w:val="28"/>
              </w:rPr>
            </w:pPr>
          </w:p>
        </w:tc>
        <w:tc>
          <w:tcPr>
            <w:tcW w:w="1124" w:type="dxa"/>
          </w:tcPr>
          <w:p w:rsidR="00546D15" w:rsidRDefault="00546D15">
            <w:pPr>
              <w:rPr>
                <w:sz w:val="28"/>
                <w:szCs w:val="28"/>
              </w:rPr>
            </w:pPr>
          </w:p>
        </w:tc>
        <w:tc>
          <w:tcPr>
            <w:tcW w:w="2936" w:type="dxa"/>
          </w:tcPr>
          <w:p w:rsidR="00546D15" w:rsidRDefault="00546D15">
            <w:pPr>
              <w:rPr>
                <w:sz w:val="28"/>
                <w:szCs w:val="28"/>
              </w:rPr>
            </w:pPr>
          </w:p>
        </w:tc>
      </w:tr>
      <w:tr w:rsidR="00546D15">
        <w:tc>
          <w:tcPr>
            <w:tcW w:w="1266" w:type="dxa"/>
          </w:tcPr>
          <w:p w:rsidR="00546D15" w:rsidRDefault="00546D15">
            <w:pPr>
              <w:rPr>
                <w:sz w:val="28"/>
                <w:szCs w:val="28"/>
              </w:rPr>
            </w:pPr>
          </w:p>
        </w:tc>
        <w:tc>
          <w:tcPr>
            <w:tcW w:w="1551" w:type="dxa"/>
          </w:tcPr>
          <w:p w:rsidR="00546D15" w:rsidRDefault="00546D15">
            <w:pPr>
              <w:rPr>
                <w:sz w:val="28"/>
                <w:szCs w:val="28"/>
              </w:rPr>
            </w:pPr>
          </w:p>
        </w:tc>
        <w:tc>
          <w:tcPr>
            <w:tcW w:w="1682" w:type="dxa"/>
          </w:tcPr>
          <w:p w:rsidR="00546D15" w:rsidRDefault="00546D15">
            <w:pPr>
              <w:rPr>
                <w:sz w:val="28"/>
                <w:szCs w:val="28"/>
              </w:rPr>
            </w:pPr>
          </w:p>
        </w:tc>
        <w:tc>
          <w:tcPr>
            <w:tcW w:w="1124" w:type="dxa"/>
          </w:tcPr>
          <w:p w:rsidR="00546D15" w:rsidRDefault="00546D15">
            <w:pPr>
              <w:rPr>
                <w:sz w:val="28"/>
                <w:szCs w:val="28"/>
              </w:rPr>
            </w:pPr>
          </w:p>
        </w:tc>
        <w:tc>
          <w:tcPr>
            <w:tcW w:w="2936" w:type="dxa"/>
          </w:tcPr>
          <w:p w:rsidR="00546D15" w:rsidRDefault="00546D15">
            <w:pPr>
              <w:rPr>
                <w:sz w:val="28"/>
                <w:szCs w:val="28"/>
              </w:rPr>
            </w:pPr>
          </w:p>
        </w:tc>
      </w:tr>
      <w:tr w:rsidR="00546D15">
        <w:tc>
          <w:tcPr>
            <w:tcW w:w="1266" w:type="dxa"/>
          </w:tcPr>
          <w:p w:rsidR="00546D15" w:rsidRDefault="00546D15">
            <w:pPr>
              <w:rPr>
                <w:sz w:val="28"/>
                <w:szCs w:val="28"/>
              </w:rPr>
            </w:pPr>
          </w:p>
        </w:tc>
        <w:tc>
          <w:tcPr>
            <w:tcW w:w="1551" w:type="dxa"/>
          </w:tcPr>
          <w:p w:rsidR="00546D15" w:rsidRDefault="00546D15">
            <w:pPr>
              <w:rPr>
                <w:sz w:val="28"/>
                <w:szCs w:val="28"/>
              </w:rPr>
            </w:pPr>
          </w:p>
        </w:tc>
        <w:tc>
          <w:tcPr>
            <w:tcW w:w="1682" w:type="dxa"/>
          </w:tcPr>
          <w:p w:rsidR="00546D15" w:rsidRDefault="00546D15">
            <w:pPr>
              <w:rPr>
                <w:sz w:val="28"/>
                <w:szCs w:val="28"/>
              </w:rPr>
            </w:pPr>
          </w:p>
        </w:tc>
        <w:tc>
          <w:tcPr>
            <w:tcW w:w="1124" w:type="dxa"/>
          </w:tcPr>
          <w:p w:rsidR="00546D15" w:rsidRDefault="00546D15">
            <w:pPr>
              <w:rPr>
                <w:sz w:val="28"/>
                <w:szCs w:val="28"/>
              </w:rPr>
            </w:pPr>
          </w:p>
        </w:tc>
        <w:tc>
          <w:tcPr>
            <w:tcW w:w="2936" w:type="dxa"/>
          </w:tcPr>
          <w:p w:rsidR="00546D15" w:rsidRDefault="00546D15">
            <w:pPr>
              <w:rPr>
                <w:sz w:val="28"/>
                <w:szCs w:val="28"/>
              </w:rPr>
            </w:pPr>
          </w:p>
        </w:tc>
      </w:tr>
      <w:tr w:rsidR="00546D15">
        <w:tc>
          <w:tcPr>
            <w:tcW w:w="1266" w:type="dxa"/>
          </w:tcPr>
          <w:p w:rsidR="00546D15" w:rsidRDefault="00546D15">
            <w:pPr>
              <w:rPr>
                <w:sz w:val="28"/>
                <w:szCs w:val="28"/>
              </w:rPr>
            </w:pPr>
          </w:p>
        </w:tc>
        <w:tc>
          <w:tcPr>
            <w:tcW w:w="1551" w:type="dxa"/>
          </w:tcPr>
          <w:p w:rsidR="00546D15" w:rsidRDefault="00546D15">
            <w:pPr>
              <w:rPr>
                <w:sz w:val="28"/>
                <w:szCs w:val="28"/>
              </w:rPr>
            </w:pPr>
          </w:p>
        </w:tc>
        <w:tc>
          <w:tcPr>
            <w:tcW w:w="1682" w:type="dxa"/>
          </w:tcPr>
          <w:p w:rsidR="00546D15" w:rsidRDefault="00546D15">
            <w:pPr>
              <w:rPr>
                <w:sz w:val="28"/>
                <w:szCs w:val="28"/>
              </w:rPr>
            </w:pPr>
          </w:p>
        </w:tc>
        <w:tc>
          <w:tcPr>
            <w:tcW w:w="1124" w:type="dxa"/>
          </w:tcPr>
          <w:p w:rsidR="00546D15" w:rsidRDefault="00546D15">
            <w:pPr>
              <w:rPr>
                <w:sz w:val="28"/>
                <w:szCs w:val="28"/>
              </w:rPr>
            </w:pPr>
          </w:p>
        </w:tc>
        <w:tc>
          <w:tcPr>
            <w:tcW w:w="2936" w:type="dxa"/>
          </w:tcPr>
          <w:p w:rsidR="00546D15" w:rsidRDefault="00546D15">
            <w:pPr>
              <w:rPr>
                <w:sz w:val="28"/>
                <w:szCs w:val="28"/>
              </w:rPr>
            </w:pPr>
          </w:p>
        </w:tc>
      </w:tr>
      <w:tr w:rsidR="00546D15">
        <w:tc>
          <w:tcPr>
            <w:tcW w:w="1266" w:type="dxa"/>
          </w:tcPr>
          <w:p w:rsidR="00546D15" w:rsidRDefault="00546D15">
            <w:pPr>
              <w:rPr>
                <w:sz w:val="28"/>
                <w:szCs w:val="28"/>
              </w:rPr>
            </w:pPr>
          </w:p>
        </w:tc>
        <w:tc>
          <w:tcPr>
            <w:tcW w:w="1551" w:type="dxa"/>
          </w:tcPr>
          <w:p w:rsidR="00546D15" w:rsidRDefault="00546D15">
            <w:pPr>
              <w:rPr>
                <w:sz w:val="28"/>
                <w:szCs w:val="28"/>
              </w:rPr>
            </w:pPr>
          </w:p>
        </w:tc>
        <w:tc>
          <w:tcPr>
            <w:tcW w:w="1682" w:type="dxa"/>
          </w:tcPr>
          <w:p w:rsidR="00546D15" w:rsidRDefault="00546D15">
            <w:pPr>
              <w:rPr>
                <w:sz w:val="28"/>
                <w:szCs w:val="28"/>
              </w:rPr>
            </w:pPr>
          </w:p>
        </w:tc>
        <w:tc>
          <w:tcPr>
            <w:tcW w:w="1124" w:type="dxa"/>
          </w:tcPr>
          <w:p w:rsidR="00546D15" w:rsidRDefault="00546D15">
            <w:pPr>
              <w:rPr>
                <w:sz w:val="28"/>
                <w:szCs w:val="28"/>
              </w:rPr>
            </w:pPr>
          </w:p>
        </w:tc>
        <w:tc>
          <w:tcPr>
            <w:tcW w:w="2936" w:type="dxa"/>
          </w:tcPr>
          <w:p w:rsidR="00546D15" w:rsidRDefault="00546D15">
            <w:pPr>
              <w:rPr>
                <w:sz w:val="28"/>
                <w:szCs w:val="28"/>
              </w:rPr>
            </w:pPr>
          </w:p>
        </w:tc>
      </w:tr>
      <w:tr w:rsidR="00546D15">
        <w:tc>
          <w:tcPr>
            <w:tcW w:w="1266" w:type="dxa"/>
          </w:tcPr>
          <w:p w:rsidR="00546D15" w:rsidRDefault="00546D15">
            <w:pPr>
              <w:rPr>
                <w:sz w:val="28"/>
                <w:szCs w:val="28"/>
              </w:rPr>
            </w:pPr>
          </w:p>
        </w:tc>
        <w:tc>
          <w:tcPr>
            <w:tcW w:w="1551" w:type="dxa"/>
          </w:tcPr>
          <w:p w:rsidR="00546D15" w:rsidRDefault="00546D15">
            <w:pPr>
              <w:rPr>
                <w:sz w:val="28"/>
                <w:szCs w:val="28"/>
              </w:rPr>
            </w:pPr>
          </w:p>
        </w:tc>
        <w:tc>
          <w:tcPr>
            <w:tcW w:w="1682" w:type="dxa"/>
          </w:tcPr>
          <w:p w:rsidR="00546D15" w:rsidRDefault="00546D15">
            <w:pPr>
              <w:rPr>
                <w:sz w:val="28"/>
                <w:szCs w:val="28"/>
              </w:rPr>
            </w:pPr>
          </w:p>
        </w:tc>
        <w:tc>
          <w:tcPr>
            <w:tcW w:w="1124" w:type="dxa"/>
          </w:tcPr>
          <w:p w:rsidR="00546D15" w:rsidRDefault="00546D15">
            <w:pPr>
              <w:rPr>
                <w:sz w:val="28"/>
                <w:szCs w:val="28"/>
              </w:rPr>
            </w:pPr>
          </w:p>
        </w:tc>
        <w:tc>
          <w:tcPr>
            <w:tcW w:w="2936" w:type="dxa"/>
          </w:tcPr>
          <w:p w:rsidR="00546D15" w:rsidRDefault="00546D15">
            <w:pPr>
              <w:rPr>
                <w:sz w:val="28"/>
                <w:szCs w:val="28"/>
              </w:rPr>
            </w:pPr>
          </w:p>
        </w:tc>
      </w:tr>
    </w:tbl>
    <w:p w:rsidR="00546D15" w:rsidRDefault="00546D15">
      <w:pPr>
        <w:rPr>
          <w:sz w:val="28"/>
          <w:szCs w:val="28"/>
        </w:rPr>
      </w:pPr>
    </w:p>
    <w:p w:rsidR="00546D15" w:rsidRDefault="00942D4E">
      <w:pPr>
        <w:numPr>
          <w:ilvl w:val="0"/>
          <w:numId w:val="4"/>
        </w:numPr>
        <w:pBdr>
          <w:top w:val="nil"/>
          <w:left w:val="nil"/>
          <w:bottom w:val="nil"/>
          <w:right w:val="nil"/>
          <w:between w:val="nil"/>
        </w:pBdr>
      </w:pPr>
      <w:r>
        <w:rPr>
          <w:color w:val="000000"/>
          <w:rtl/>
        </w:rPr>
        <w:t>יש לתעד כל בדיקה שמבוצעת, חייבים לחזור לפחות פעמיים על כל בדיקה – כל חזרה תתועד בשורה נפרדת עם תוצאות הבדיקה</w:t>
      </w:r>
    </w:p>
    <w:p w:rsidR="00546D15" w:rsidRDefault="00546D15"/>
    <w:p w:rsidR="00546D15" w:rsidRDefault="00942D4E">
      <w:r>
        <w:br w:type="page"/>
      </w:r>
    </w:p>
    <w:p w:rsidR="00546D15" w:rsidRDefault="00942D4E">
      <w:pPr>
        <w:jc w:val="center"/>
        <w:rPr>
          <w:b/>
          <w:bCs/>
          <w:sz w:val="28"/>
          <w:szCs w:val="28"/>
          <w:u w:val="single"/>
        </w:rPr>
      </w:pPr>
      <w:r>
        <w:rPr>
          <w:b/>
          <w:bCs/>
          <w:sz w:val="28"/>
          <w:szCs w:val="28"/>
          <w:u w:val="single"/>
          <w:rtl/>
        </w:rPr>
        <w:lastRenderedPageBreak/>
        <w:t>פרק ז' - 'שם המערכת' – מדריך למשתמש</w:t>
      </w:r>
    </w:p>
    <w:p w:rsidR="00546D15" w:rsidRDefault="00546D15"/>
    <w:p w:rsidR="00546D15" w:rsidRDefault="00942D4E">
      <w:pPr>
        <w:numPr>
          <w:ilvl w:val="0"/>
          <w:numId w:val="9"/>
        </w:numPr>
        <w:pBdr>
          <w:top w:val="nil"/>
          <w:left w:val="nil"/>
          <w:bottom w:val="nil"/>
          <w:right w:val="nil"/>
          <w:between w:val="nil"/>
        </w:pBdr>
        <w:spacing w:after="0"/>
        <w:rPr>
          <w:color w:val="000000"/>
          <w:sz w:val="28"/>
          <w:szCs w:val="28"/>
        </w:rPr>
      </w:pPr>
      <w:r>
        <w:rPr>
          <w:color w:val="000000"/>
          <w:sz w:val="28"/>
          <w:szCs w:val="28"/>
          <w:rtl/>
        </w:rPr>
        <w:t>מדריך למשתמש הכולל עבור כל תהליך/יכולת במערכת:</w:t>
      </w:r>
    </w:p>
    <w:p w:rsidR="00546D15" w:rsidRDefault="00942D4E">
      <w:pPr>
        <w:numPr>
          <w:ilvl w:val="0"/>
          <w:numId w:val="4"/>
        </w:numPr>
        <w:pBdr>
          <w:top w:val="nil"/>
          <w:left w:val="nil"/>
          <w:bottom w:val="nil"/>
          <w:right w:val="nil"/>
          <w:between w:val="nil"/>
        </w:pBdr>
        <w:spacing w:after="0"/>
      </w:pPr>
      <w:r>
        <w:rPr>
          <w:color w:val="000000"/>
          <w:rtl/>
        </w:rPr>
        <w:t>הסבר על התהליך/יכולת</w:t>
      </w:r>
    </w:p>
    <w:p w:rsidR="00546D15" w:rsidRDefault="00942D4E">
      <w:pPr>
        <w:numPr>
          <w:ilvl w:val="0"/>
          <w:numId w:val="4"/>
        </w:numPr>
        <w:pBdr>
          <w:top w:val="nil"/>
          <w:left w:val="nil"/>
          <w:bottom w:val="nil"/>
          <w:right w:val="nil"/>
          <w:between w:val="nil"/>
        </w:pBdr>
        <w:spacing w:after="0"/>
      </w:pPr>
      <w:r>
        <w:rPr>
          <w:color w:val="000000"/>
          <w:rtl/>
        </w:rPr>
        <w:t>תרשים זרימה (במקרה של תהליך)</w:t>
      </w:r>
    </w:p>
    <w:p w:rsidR="00546D15" w:rsidRDefault="00942D4E">
      <w:pPr>
        <w:numPr>
          <w:ilvl w:val="0"/>
          <w:numId w:val="4"/>
        </w:numPr>
        <w:pBdr>
          <w:top w:val="nil"/>
          <w:left w:val="nil"/>
          <w:bottom w:val="nil"/>
          <w:right w:val="nil"/>
          <w:between w:val="nil"/>
        </w:pBdr>
      </w:pPr>
      <w:r>
        <w:rPr>
          <w:color w:val="000000"/>
          <w:rtl/>
        </w:rPr>
        <w:t xml:space="preserve">צילומי מסך מלווים בהסברים בשפה פשוטה </w:t>
      </w:r>
    </w:p>
    <w:p w:rsidR="00546D15" w:rsidRDefault="00942D4E">
      <w:r>
        <w:rPr>
          <w:rtl/>
        </w:rPr>
        <w:t>במידה ויש יותר ממשתמש אחד למערכת , לבנות פרקים שונים לדוגמא: מדריך למשתמש קצה, מדריך למנהל מערכת וכו'</w:t>
      </w:r>
    </w:p>
    <w:p w:rsidR="00546D15" w:rsidRDefault="00546D15"/>
    <w:p w:rsidR="00546D15" w:rsidRDefault="00942D4E">
      <w:r>
        <w:br w:type="page"/>
      </w:r>
    </w:p>
    <w:p w:rsidR="00546D15" w:rsidRDefault="00942D4E">
      <w:pPr>
        <w:jc w:val="center"/>
        <w:rPr>
          <w:b/>
          <w:bCs/>
          <w:sz w:val="28"/>
          <w:szCs w:val="28"/>
          <w:u w:val="single"/>
        </w:rPr>
      </w:pPr>
      <w:r>
        <w:rPr>
          <w:b/>
          <w:bCs/>
          <w:sz w:val="28"/>
          <w:szCs w:val="28"/>
          <w:u w:val="single"/>
          <w:rtl/>
        </w:rPr>
        <w:lastRenderedPageBreak/>
        <w:t>פרק ח' - 'שם המערכת' – רפלקציה</w:t>
      </w:r>
    </w:p>
    <w:p w:rsidR="00546D15" w:rsidRDefault="00546D15"/>
    <w:p w:rsidR="00546D15" w:rsidRDefault="00942D4E">
      <w:pPr>
        <w:numPr>
          <w:ilvl w:val="0"/>
          <w:numId w:val="17"/>
        </w:numPr>
        <w:pBdr>
          <w:top w:val="nil"/>
          <w:left w:val="nil"/>
          <w:bottom w:val="nil"/>
          <w:right w:val="nil"/>
          <w:between w:val="nil"/>
        </w:pBdr>
        <w:spacing w:after="0"/>
        <w:rPr>
          <w:color w:val="000000"/>
          <w:sz w:val="28"/>
          <w:szCs w:val="28"/>
        </w:rPr>
      </w:pPr>
      <w:r>
        <w:rPr>
          <w:color w:val="000000"/>
          <w:sz w:val="28"/>
          <w:szCs w:val="28"/>
          <w:rtl/>
        </w:rPr>
        <w:t>מבט אישי על העבודה ועל תהליך פיתוחה:</w:t>
      </w:r>
    </w:p>
    <w:p w:rsidR="00546D15" w:rsidRDefault="00942D4E">
      <w:pPr>
        <w:numPr>
          <w:ilvl w:val="0"/>
          <w:numId w:val="4"/>
        </w:numPr>
        <w:pBdr>
          <w:top w:val="nil"/>
          <w:left w:val="nil"/>
          <w:bottom w:val="nil"/>
          <w:right w:val="nil"/>
          <w:between w:val="nil"/>
        </w:pBdr>
        <w:spacing w:after="0"/>
      </w:pPr>
      <w:r>
        <w:rPr>
          <w:color w:val="000000"/>
          <w:rtl/>
        </w:rPr>
        <w:t>אתגרים שהיו לי בדרך</w:t>
      </w:r>
    </w:p>
    <w:p w:rsidR="00546D15" w:rsidRDefault="00942D4E">
      <w:pPr>
        <w:numPr>
          <w:ilvl w:val="0"/>
          <w:numId w:val="4"/>
        </w:numPr>
        <w:pBdr>
          <w:top w:val="nil"/>
          <w:left w:val="nil"/>
          <w:bottom w:val="nil"/>
          <w:right w:val="nil"/>
          <w:between w:val="nil"/>
        </w:pBdr>
        <w:spacing w:after="0"/>
      </w:pPr>
      <w:r>
        <w:rPr>
          <w:color w:val="000000"/>
          <w:rtl/>
        </w:rPr>
        <w:t>אירועים מעניינים שקרו במהלך הפיתוח</w:t>
      </w:r>
    </w:p>
    <w:p w:rsidR="00546D15" w:rsidRDefault="00942D4E">
      <w:pPr>
        <w:numPr>
          <w:ilvl w:val="0"/>
          <w:numId w:val="4"/>
        </w:numPr>
        <w:pBdr>
          <w:top w:val="nil"/>
          <w:left w:val="nil"/>
          <w:bottom w:val="nil"/>
          <w:right w:val="nil"/>
          <w:between w:val="nil"/>
        </w:pBdr>
        <w:spacing w:after="0"/>
      </w:pPr>
      <w:r>
        <w:rPr>
          <w:color w:val="000000"/>
          <w:rtl/>
        </w:rPr>
        <w:t>התמודדות עם קשיים, איך מה עשיתי</w:t>
      </w:r>
    </w:p>
    <w:p w:rsidR="00546D15" w:rsidRDefault="00942D4E">
      <w:pPr>
        <w:numPr>
          <w:ilvl w:val="0"/>
          <w:numId w:val="4"/>
        </w:numPr>
        <w:pBdr>
          <w:top w:val="nil"/>
          <w:left w:val="nil"/>
          <w:bottom w:val="nil"/>
          <w:right w:val="nil"/>
          <w:between w:val="nil"/>
        </w:pBdr>
        <w:spacing w:after="0"/>
      </w:pPr>
      <w:r>
        <w:rPr>
          <w:color w:val="000000"/>
          <w:rtl/>
        </w:rPr>
        <w:t>הערכת הפתרון לעומת התכנון והמלצות לשיפורו</w:t>
      </w:r>
    </w:p>
    <w:p w:rsidR="00546D15" w:rsidRDefault="00942D4E">
      <w:pPr>
        <w:numPr>
          <w:ilvl w:val="0"/>
          <w:numId w:val="4"/>
        </w:numPr>
        <w:pBdr>
          <w:top w:val="nil"/>
          <w:left w:val="nil"/>
          <w:bottom w:val="nil"/>
          <w:right w:val="nil"/>
          <w:between w:val="nil"/>
        </w:pBdr>
      </w:pPr>
      <w:r>
        <w:rPr>
          <w:color w:val="000000"/>
          <w:rtl/>
        </w:rPr>
        <w:t>תודות חשוב מאוד לחברים, למשפה, למורים...</w:t>
      </w:r>
    </w:p>
    <w:p w:rsidR="00546D15" w:rsidRDefault="00942D4E">
      <w:r>
        <w:rPr>
          <w:rtl/>
        </w:rPr>
        <w:t>יש למלא עד עמוד ולא להתבייש בכתיבה – כאן לא המקום לצניעות.</w:t>
      </w:r>
    </w:p>
    <w:p w:rsidR="00546D15" w:rsidRDefault="00942D4E">
      <w:r>
        <w:br w:type="page"/>
      </w:r>
    </w:p>
    <w:p w:rsidR="00546D15" w:rsidRDefault="00942D4E">
      <w:pPr>
        <w:jc w:val="center"/>
        <w:rPr>
          <w:b/>
          <w:bCs/>
          <w:sz w:val="28"/>
          <w:szCs w:val="28"/>
          <w:u w:val="single"/>
        </w:rPr>
      </w:pPr>
      <w:r>
        <w:rPr>
          <w:b/>
          <w:bCs/>
          <w:sz w:val="28"/>
          <w:szCs w:val="28"/>
          <w:u w:val="single"/>
          <w:rtl/>
        </w:rPr>
        <w:lastRenderedPageBreak/>
        <w:t>פרק ט' - 'שם המערכת' – ביבליוגרפיה</w:t>
      </w:r>
    </w:p>
    <w:p w:rsidR="00546D15" w:rsidRDefault="00546D15"/>
    <w:p w:rsidR="00546D15" w:rsidRDefault="00942D4E">
      <w:pPr>
        <w:numPr>
          <w:ilvl w:val="0"/>
          <w:numId w:val="2"/>
        </w:numPr>
        <w:pBdr>
          <w:top w:val="nil"/>
          <w:left w:val="nil"/>
          <w:bottom w:val="nil"/>
          <w:right w:val="nil"/>
          <w:between w:val="nil"/>
        </w:pBdr>
        <w:spacing w:after="0"/>
        <w:rPr>
          <w:color w:val="000000"/>
          <w:sz w:val="28"/>
          <w:szCs w:val="28"/>
        </w:rPr>
      </w:pPr>
      <w:r>
        <w:rPr>
          <w:color w:val="000000"/>
          <w:sz w:val="28"/>
          <w:szCs w:val="28"/>
          <w:rtl/>
        </w:rPr>
        <w:t>רקע תיאורטי</w:t>
      </w:r>
    </w:p>
    <w:p w:rsidR="00546D15" w:rsidRDefault="00942D4E">
      <w:pPr>
        <w:numPr>
          <w:ilvl w:val="0"/>
          <w:numId w:val="2"/>
        </w:numPr>
        <w:pBdr>
          <w:top w:val="nil"/>
          <w:left w:val="nil"/>
          <w:bottom w:val="nil"/>
          <w:right w:val="nil"/>
          <w:between w:val="nil"/>
        </w:pBdr>
        <w:spacing w:after="0"/>
        <w:rPr>
          <w:color w:val="000000"/>
          <w:sz w:val="28"/>
          <w:szCs w:val="28"/>
        </w:rPr>
      </w:pPr>
      <w:r>
        <w:rPr>
          <w:color w:val="000000"/>
          <w:sz w:val="28"/>
          <w:szCs w:val="28"/>
          <w:rtl/>
        </w:rPr>
        <w:t>ספרות מקצועית ספציפית לנושא העבודה (רשימת ספרים, מאמרים והפנייה לכתובות אתרים המכילים חומר רקע ששימש לפיתוח העבודה)</w:t>
      </w:r>
    </w:p>
    <w:p w:rsidR="00546D15" w:rsidRDefault="00942D4E">
      <w:pPr>
        <w:numPr>
          <w:ilvl w:val="0"/>
          <w:numId w:val="2"/>
        </w:numPr>
        <w:pBdr>
          <w:top w:val="nil"/>
          <w:left w:val="nil"/>
          <w:bottom w:val="nil"/>
          <w:right w:val="nil"/>
          <w:between w:val="nil"/>
        </w:pBdr>
        <w:spacing w:after="0"/>
        <w:rPr>
          <w:color w:val="000000"/>
          <w:sz w:val="28"/>
          <w:szCs w:val="28"/>
        </w:rPr>
      </w:pPr>
      <w:r>
        <w:rPr>
          <w:color w:val="000000"/>
          <w:sz w:val="28"/>
          <w:szCs w:val="28"/>
          <w:rtl/>
        </w:rPr>
        <w:t>הערה: לא מספיק להתייחס לספרים המיועדים ללימוד שפה או כלים יישומיים ומדריכים למיניהם.</w:t>
      </w:r>
    </w:p>
    <w:p w:rsidR="00546D15" w:rsidRDefault="00942D4E">
      <w:pPr>
        <w:numPr>
          <w:ilvl w:val="0"/>
          <w:numId w:val="2"/>
        </w:numPr>
        <w:pBdr>
          <w:top w:val="nil"/>
          <w:left w:val="nil"/>
          <w:bottom w:val="nil"/>
          <w:right w:val="nil"/>
          <w:between w:val="nil"/>
        </w:pBdr>
        <w:rPr>
          <w:color w:val="000000"/>
          <w:sz w:val="28"/>
          <w:szCs w:val="28"/>
        </w:rPr>
      </w:pPr>
      <w:r>
        <w:rPr>
          <w:color w:val="000000"/>
          <w:sz w:val="28"/>
          <w:szCs w:val="28"/>
          <w:rtl/>
        </w:rPr>
        <w:t xml:space="preserve">קישורים לאתרים </w:t>
      </w:r>
      <w:proofErr w:type="spellStart"/>
      <w:r>
        <w:rPr>
          <w:color w:val="000000"/>
          <w:sz w:val="28"/>
          <w:szCs w:val="28"/>
          <w:rtl/>
        </w:rPr>
        <w:t>באינטנרט</w:t>
      </w:r>
      <w:proofErr w:type="spellEnd"/>
      <w:r>
        <w:rPr>
          <w:color w:val="000000"/>
          <w:sz w:val="28"/>
          <w:szCs w:val="28"/>
          <w:rtl/>
        </w:rPr>
        <w:t xml:space="preserve"> – קישורים ל </w:t>
      </w:r>
      <w:proofErr w:type="spellStart"/>
      <w:r>
        <w:rPr>
          <w:color w:val="000000"/>
          <w:sz w:val="28"/>
          <w:szCs w:val="28"/>
        </w:rPr>
        <w:t>stackOverflow</w:t>
      </w:r>
      <w:proofErr w:type="spellEnd"/>
      <w:r>
        <w:rPr>
          <w:color w:val="000000"/>
          <w:sz w:val="28"/>
          <w:szCs w:val="28"/>
          <w:rtl/>
        </w:rPr>
        <w:t xml:space="preserve"> עם הסבר על הנושא שנחקר (לא תחביר...)</w:t>
      </w:r>
    </w:p>
    <w:p w:rsidR="00546D15" w:rsidRDefault="00546D15"/>
    <w:p w:rsidR="00546D15" w:rsidRDefault="00546D15"/>
    <w:p w:rsidR="00546D15" w:rsidRDefault="00546D15"/>
    <w:p w:rsidR="00546D15" w:rsidRDefault="00942D4E">
      <w:r>
        <w:br w:type="page"/>
      </w:r>
    </w:p>
    <w:p w:rsidR="00546D15" w:rsidRDefault="00942D4E">
      <w:pPr>
        <w:jc w:val="center"/>
        <w:rPr>
          <w:b/>
          <w:bCs/>
          <w:sz w:val="28"/>
          <w:szCs w:val="28"/>
          <w:u w:val="single"/>
        </w:rPr>
      </w:pPr>
      <w:r>
        <w:rPr>
          <w:b/>
          <w:bCs/>
          <w:sz w:val="28"/>
          <w:szCs w:val="28"/>
          <w:u w:val="single"/>
          <w:rtl/>
        </w:rPr>
        <w:lastRenderedPageBreak/>
        <w:t>נספח א – החקר שבוצע בפרויקט</w:t>
      </w:r>
    </w:p>
    <w:sectPr w:rsidR="00546D15">
      <w:headerReference w:type="default" r:id="rId22"/>
      <w:footerReference w:type="default" r:id="rId23"/>
      <w:headerReference w:type="first" r:id="rId24"/>
      <w:pgSz w:w="11906" w:h="16838"/>
      <w:pgMar w:top="1440" w:right="1800" w:bottom="1440" w:left="180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B05C3" w:rsidRDefault="00CB05C3">
      <w:pPr>
        <w:spacing w:after="0" w:line="240" w:lineRule="auto"/>
      </w:pPr>
      <w:r>
        <w:separator/>
      </w:r>
    </w:p>
  </w:endnote>
  <w:endnote w:type="continuationSeparator" w:id="0">
    <w:p w:rsidR="00CB05C3" w:rsidRDefault="00CB05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charset w:val="00"/>
    <w:family w:val="auto"/>
    <w:pitch w:val="default"/>
    <w:embedRegular r:id="rId1" w:fontKey="{4384DC0F-6C50-446C-89E0-6CC80A5E8373}"/>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2" w:fontKey="{CB58F845-30C3-4954-9C0D-24E6027E8AD5}"/>
    <w:embedBold r:id="rId3" w:fontKey="{9203E72B-1960-4CB0-BE4E-9CD3582D0E68}"/>
    <w:embedItalic r:id="rId4" w:fontKey="{C9F42F46-F0D4-4F16-B66F-404F02E43981}"/>
  </w:font>
  <w:font w:name="Tahoma">
    <w:panose1 w:val="020B0604030504040204"/>
    <w:charset w:val="00"/>
    <w:family w:val="swiss"/>
    <w:pitch w:val="variable"/>
    <w:sig w:usb0="E1002EFF" w:usb1="C000605B" w:usb2="00000029" w:usb3="00000000" w:csb0="000101FF" w:csb1="00000000"/>
    <w:embedRegular r:id="rId5" w:fontKey="{6DD86BB1-24EE-4671-AFA7-17807A6A52EA}"/>
  </w:font>
  <w:font w:name="Georgia">
    <w:panose1 w:val="02040502050405020303"/>
    <w:charset w:val="00"/>
    <w:family w:val="roman"/>
    <w:pitch w:val="variable"/>
    <w:sig w:usb0="00000287" w:usb1="00000000" w:usb2="00000000" w:usb3="00000000" w:csb0="0000009F" w:csb1="00000000"/>
    <w:embedItalic r:id="rId6" w:fontKey="{8CE432EA-DA7E-447E-B246-25CC50E972A6}"/>
  </w:font>
  <w:font w:name="Cambria Math">
    <w:panose1 w:val="02040503050406030204"/>
    <w:charset w:val="00"/>
    <w:family w:val="roman"/>
    <w:pitch w:val="variable"/>
    <w:sig w:usb0="E00006FF" w:usb1="420024FF" w:usb2="02000000" w:usb3="00000000" w:csb0="0000019F" w:csb1="00000000"/>
    <w:embedRegular r:id="rId7" w:fontKey="{A5B2301E-FA25-4A4C-A79D-AC7A6AB27DCE}"/>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embedRegular r:id="rId8" w:fontKey="{497DC8CB-2B57-472B-8BA7-81B63A84A6B4}"/>
  </w:font>
  <w:font w:name="Calibri Light">
    <w:panose1 w:val="020F0302020204030204"/>
    <w:charset w:val="00"/>
    <w:family w:val="swiss"/>
    <w:pitch w:val="variable"/>
    <w:sig w:usb0="A00002EF" w:usb1="4000207B" w:usb2="00000000" w:usb3="00000000" w:csb0="0000009F" w:csb1="00000000"/>
    <w:embedRegular r:id="rId9" w:fontKey="{0DF54ABA-F7AE-4C7B-BC79-3086000F503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B05C3" w:rsidRDefault="00CB05C3">
    <w:pPr>
      <w:pBdr>
        <w:top w:val="single" w:sz="24" w:space="1" w:color="622423"/>
        <w:left w:val="nil"/>
        <w:bottom w:val="nil"/>
        <w:right w:val="nil"/>
        <w:between w:val="nil"/>
      </w:pBdr>
      <w:tabs>
        <w:tab w:val="center" w:pos="4153"/>
        <w:tab w:val="right" w:pos="8306"/>
      </w:tabs>
      <w:spacing w:after="0" w:line="240" w:lineRule="auto"/>
      <w:rPr>
        <w:color w:val="000000"/>
      </w:rPr>
    </w:pPr>
    <w:r>
      <w:rPr>
        <w:rFonts w:ascii="Cambria" w:eastAsia="Cambria" w:hAnsi="Cambria" w:cs="Cambria"/>
        <w:color w:val="000000"/>
        <w:rtl/>
      </w:rPr>
      <w:t>שם התלמיד + ת"ז</w:t>
    </w:r>
    <w:r>
      <w:rPr>
        <w:color w:val="000000"/>
      </w:rPr>
      <w:tab/>
    </w:r>
    <w:r>
      <w:rPr>
        <w:color w:val="000000"/>
      </w:rPr>
      <w:tab/>
      <w:t xml:space="preserve"> </w:t>
    </w:r>
    <w:r>
      <w:rPr>
        <w:color w:val="000000"/>
      </w:rPr>
      <w:fldChar w:fldCharType="begin"/>
    </w:r>
    <w:r>
      <w:rPr>
        <w:color w:val="000000"/>
      </w:rPr>
      <w:instrText>PAGE</w:instrText>
    </w:r>
    <w:r>
      <w:rPr>
        <w:color w:val="000000"/>
      </w:rPr>
      <w:fldChar w:fldCharType="separate"/>
    </w:r>
    <w:r>
      <w:rPr>
        <w:noProof/>
        <w:color w:val="000000"/>
        <w:rtl/>
      </w:rPr>
      <w:t>2</w:t>
    </w:r>
    <w:r>
      <w:rPr>
        <w:color w:val="000000"/>
      </w:rPr>
      <w:fldChar w:fldCharType="end"/>
    </w:r>
  </w:p>
  <w:p w:rsidR="00CB05C3" w:rsidRDefault="00CB05C3">
    <w:pPr>
      <w:pBdr>
        <w:top w:val="nil"/>
        <w:left w:val="nil"/>
        <w:bottom w:val="nil"/>
        <w:right w:val="nil"/>
        <w:between w:val="nil"/>
      </w:pBdr>
      <w:tabs>
        <w:tab w:val="center" w:pos="4153"/>
        <w:tab w:val="right" w:pos="830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B05C3" w:rsidRDefault="00CB05C3">
      <w:pPr>
        <w:spacing w:after="0" w:line="240" w:lineRule="auto"/>
      </w:pPr>
      <w:r>
        <w:separator/>
      </w:r>
    </w:p>
  </w:footnote>
  <w:footnote w:type="continuationSeparator" w:id="0">
    <w:p w:rsidR="00CB05C3" w:rsidRDefault="00CB05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B05C3" w:rsidRDefault="00CB05C3">
    <w:pPr>
      <w:pBdr>
        <w:top w:val="nil"/>
        <w:left w:val="nil"/>
        <w:bottom w:val="single" w:sz="24" w:space="1" w:color="622423"/>
        <w:right w:val="nil"/>
        <w:between w:val="nil"/>
      </w:pBdr>
      <w:tabs>
        <w:tab w:val="center" w:pos="4153"/>
        <w:tab w:val="right" w:pos="8306"/>
      </w:tabs>
      <w:spacing w:after="0" w:line="240" w:lineRule="auto"/>
      <w:jc w:val="center"/>
      <w:rPr>
        <w:color w:val="000000"/>
        <w:sz w:val="32"/>
        <w:szCs w:val="32"/>
      </w:rPr>
    </w:pPr>
    <w:r>
      <w:rPr>
        <w:rFonts w:ascii="Cambria" w:eastAsia="Cambria" w:hAnsi="Cambria" w:cs="Cambria"/>
        <w:color w:val="000000"/>
        <w:sz w:val="32"/>
        <w:szCs w:val="32"/>
        <w:rtl/>
      </w:rPr>
      <w:t>תיק פרויקט – תבנית (להחליף בשם הפרויקט)</w:t>
    </w:r>
  </w:p>
  <w:p w:rsidR="00CB05C3" w:rsidRDefault="00CB05C3">
    <w:pPr>
      <w:pBdr>
        <w:top w:val="nil"/>
        <w:left w:val="nil"/>
        <w:bottom w:val="nil"/>
        <w:right w:val="nil"/>
        <w:between w:val="nil"/>
      </w:pBdr>
      <w:tabs>
        <w:tab w:val="center" w:pos="4153"/>
        <w:tab w:val="right" w:pos="830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B05C3" w:rsidRDefault="00CB05C3">
    <w:pPr>
      <w:pBdr>
        <w:top w:val="nil"/>
        <w:left w:val="nil"/>
        <w:bottom w:val="nil"/>
        <w:right w:val="nil"/>
        <w:between w:val="nil"/>
      </w:pBdr>
      <w:tabs>
        <w:tab w:val="center" w:pos="4153"/>
        <w:tab w:val="right" w:pos="8306"/>
      </w:tabs>
      <w:spacing w:after="0" w:line="240" w:lineRule="auto"/>
      <w:rPr>
        <w:color w:val="000000"/>
      </w:rPr>
    </w:pPr>
    <w:r>
      <w:rPr>
        <w:noProof/>
        <w:color w:val="000000"/>
      </w:rPr>
      <w:drawing>
        <wp:inline distT="0" distB="0" distL="0" distR="0">
          <wp:extent cx="874252" cy="904290"/>
          <wp:effectExtent l="0" t="0" r="0" b="0"/>
          <wp:docPr id="3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
                  <a:srcRect/>
                  <a:stretch>
                    <a:fillRect/>
                  </a:stretch>
                </pic:blipFill>
                <pic:spPr>
                  <a:xfrm>
                    <a:off x="0" y="0"/>
                    <a:ext cx="874252" cy="904290"/>
                  </a:xfrm>
                  <a:prstGeom prst="rect">
                    <a:avLst/>
                  </a:prstGeom>
                  <a:ln/>
                </pic:spPr>
              </pic:pic>
            </a:graphicData>
          </a:graphic>
        </wp:inline>
      </w:drawing>
    </w:r>
    <w:r>
      <w:rPr>
        <w:noProof/>
      </w:rPr>
      <w:drawing>
        <wp:anchor distT="0" distB="0" distL="114300" distR="114300" simplePos="0" relativeHeight="251658240" behindDoc="0" locked="0" layoutInCell="1" hidden="0" allowOverlap="1">
          <wp:simplePos x="0" y="0"/>
          <wp:positionH relativeFrom="column">
            <wp:posOffset>-523868</wp:posOffset>
          </wp:positionH>
          <wp:positionV relativeFrom="paragraph">
            <wp:posOffset>-287649</wp:posOffset>
          </wp:positionV>
          <wp:extent cx="1638434" cy="1377315"/>
          <wp:effectExtent l="0" t="0" r="0" b="0"/>
          <wp:wrapNone/>
          <wp:docPr id="22" name="image14.jpg" descr="לוגו אורט תשעא- מוקטן"/>
          <wp:cNvGraphicFramePr/>
          <a:graphic xmlns:a="http://schemas.openxmlformats.org/drawingml/2006/main">
            <a:graphicData uri="http://schemas.openxmlformats.org/drawingml/2006/picture">
              <pic:pic xmlns:pic="http://schemas.openxmlformats.org/drawingml/2006/picture">
                <pic:nvPicPr>
                  <pic:cNvPr id="0" name="image14.jpg" descr="לוגו אורט תשעא- מוקטן"/>
                  <pic:cNvPicPr preferRelativeResize="0"/>
                </pic:nvPicPr>
                <pic:blipFill>
                  <a:blip r:embed="rId2"/>
                  <a:srcRect r="72680"/>
                  <a:stretch>
                    <a:fillRect/>
                  </a:stretch>
                </pic:blipFill>
                <pic:spPr>
                  <a:xfrm>
                    <a:off x="0" y="0"/>
                    <a:ext cx="1638434" cy="137731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6377A3"/>
    <w:multiLevelType w:val="multilevel"/>
    <w:tmpl w:val="E1AC05C2"/>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E5A55A2"/>
    <w:multiLevelType w:val="multilevel"/>
    <w:tmpl w:val="D35AAE9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0F8509E8"/>
    <w:multiLevelType w:val="multilevel"/>
    <w:tmpl w:val="5882F2B6"/>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8CB5687"/>
    <w:multiLevelType w:val="multilevel"/>
    <w:tmpl w:val="79A05146"/>
    <w:lvl w:ilvl="0">
      <w:start w:val="1"/>
      <w:numFmt w:val="upperRoman"/>
      <w:lvlText w:val="%1."/>
      <w:lvlJc w:val="righ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15:restartNumberingAfterBreak="0">
    <w:nsid w:val="1C1A3CAB"/>
    <w:multiLevelType w:val="multilevel"/>
    <w:tmpl w:val="7DF471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321668E"/>
    <w:multiLevelType w:val="multilevel"/>
    <w:tmpl w:val="435C90F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25D76FC4"/>
    <w:multiLevelType w:val="hybridMultilevel"/>
    <w:tmpl w:val="314CBE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687373D"/>
    <w:multiLevelType w:val="multilevel"/>
    <w:tmpl w:val="A1A0162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15:restartNumberingAfterBreak="0">
    <w:nsid w:val="278264D1"/>
    <w:multiLevelType w:val="multilevel"/>
    <w:tmpl w:val="DC0EACC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800" w:hanging="360"/>
      </w:pPr>
      <w:rPr>
        <w:rFonts w:ascii="Noto Sans Symbols" w:eastAsia="Noto Sans Symbols" w:hAnsi="Noto Sans Symbols" w:cs="Noto Sans Symbols"/>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2BF35293"/>
    <w:multiLevelType w:val="multilevel"/>
    <w:tmpl w:val="27CC1BD6"/>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0C0010B"/>
    <w:multiLevelType w:val="multilevel"/>
    <w:tmpl w:val="8570A99A"/>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D5226A4"/>
    <w:multiLevelType w:val="multilevel"/>
    <w:tmpl w:val="3828BAF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 w15:restartNumberingAfterBreak="0">
    <w:nsid w:val="4370551B"/>
    <w:multiLevelType w:val="multilevel"/>
    <w:tmpl w:val="8AFC6818"/>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44F07AFF"/>
    <w:multiLevelType w:val="multilevel"/>
    <w:tmpl w:val="AE00E00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 w15:restartNumberingAfterBreak="0">
    <w:nsid w:val="5522456E"/>
    <w:multiLevelType w:val="multilevel"/>
    <w:tmpl w:val="909E8564"/>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585A4B88"/>
    <w:multiLevelType w:val="multilevel"/>
    <w:tmpl w:val="D99CD7E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6" w15:restartNumberingAfterBreak="0">
    <w:nsid w:val="599E4FB9"/>
    <w:multiLevelType w:val="multilevel"/>
    <w:tmpl w:val="88522644"/>
    <w:lvl w:ilvl="0">
      <w:start w:val="1"/>
      <w:numFmt w:val="decimal"/>
      <w:lvlText w:val="%1."/>
      <w:lvlJc w:val="center"/>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 w15:restartNumberingAfterBreak="0">
    <w:nsid w:val="63C413C4"/>
    <w:multiLevelType w:val="multilevel"/>
    <w:tmpl w:val="E410CB2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8" w15:restartNumberingAfterBreak="0">
    <w:nsid w:val="69106367"/>
    <w:multiLevelType w:val="multilevel"/>
    <w:tmpl w:val="41BE687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9" w15:restartNumberingAfterBreak="0">
    <w:nsid w:val="6D826C3F"/>
    <w:multiLevelType w:val="multilevel"/>
    <w:tmpl w:val="E89AFE06"/>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725F7D1A"/>
    <w:multiLevelType w:val="multilevel"/>
    <w:tmpl w:val="3280C5B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1" w15:restartNumberingAfterBreak="0">
    <w:nsid w:val="771B0FAE"/>
    <w:multiLevelType w:val="multilevel"/>
    <w:tmpl w:val="5F9C72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2"/>
  </w:num>
  <w:num w:numId="2">
    <w:abstractNumId w:val="19"/>
  </w:num>
  <w:num w:numId="3">
    <w:abstractNumId w:val="16"/>
  </w:num>
  <w:num w:numId="4">
    <w:abstractNumId w:val="8"/>
  </w:num>
  <w:num w:numId="5">
    <w:abstractNumId w:val="7"/>
  </w:num>
  <w:num w:numId="6">
    <w:abstractNumId w:val="15"/>
  </w:num>
  <w:num w:numId="7">
    <w:abstractNumId w:val="13"/>
  </w:num>
  <w:num w:numId="8">
    <w:abstractNumId w:val="18"/>
  </w:num>
  <w:num w:numId="9">
    <w:abstractNumId w:val="2"/>
  </w:num>
  <w:num w:numId="10">
    <w:abstractNumId w:val="17"/>
  </w:num>
  <w:num w:numId="11">
    <w:abstractNumId w:val="1"/>
  </w:num>
  <w:num w:numId="12">
    <w:abstractNumId w:val="20"/>
  </w:num>
  <w:num w:numId="13">
    <w:abstractNumId w:val="5"/>
  </w:num>
  <w:num w:numId="14">
    <w:abstractNumId w:val="11"/>
  </w:num>
  <w:num w:numId="15">
    <w:abstractNumId w:val="0"/>
  </w:num>
  <w:num w:numId="16">
    <w:abstractNumId w:val="3"/>
  </w:num>
  <w:num w:numId="17">
    <w:abstractNumId w:val="9"/>
  </w:num>
  <w:num w:numId="18">
    <w:abstractNumId w:val="10"/>
  </w:num>
  <w:num w:numId="19">
    <w:abstractNumId w:val="21"/>
  </w:num>
  <w:num w:numId="20">
    <w:abstractNumId w:val="4"/>
  </w:num>
  <w:num w:numId="21">
    <w:abstractNumId w:val="14"/>
  </w:num>
  <w:num w:numId="22">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almid">
    <w15:presenceInfo w15:providerId="None" w15:userId="talmi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6D15"/>
    <w:rsid w:val="00095566"/>
    <w:rsid w:val="00156E71"/>
    <w:rsid w:val="001D08DF"/>
    <w:rsid w:val="001E21BF"/>
    <w:rsid w:val="001F2806"/>
    <w:rsid w:val="00227C39"/>
    <w:rsid w:val="002564EB"/>
    <w:rsid w:val="00281A03"/>
    <w:rsid w:val="002C1CE6"/>
    <w:rsid w:val="002F28EB"/>
    <w:rsid w:val="00320C7F"/>
    <w:rsid w:val="00321971"/>
    <w:rsid w:val="003248B2"/>
    <w:rsid w:val="00373D98"/>
    <w:rsid w:val="003B1D30"/>
    <w:rsid w:val="003B39A9"/>
    <w:rsid w:val="003E294F"/>
    <w:rsid w:val="00546D15"/>
    <w:rsid w:val="00547064"/>
    <w:rsid w:val="005C39AE"/>
    <w:rsid w:val="005C7405"/>
    <w:rsid w:val="005E0031"/>
    <w:rsid w:val="00692FC6"/>
    <w:rsid w:val="006A49F3"/>
    <w:rsid w:val="006D3B77"/>
    <w:rsid w:val="006E508B"/>
    <w:rsid w:val="00716035"/>
    <w:rsid w:val="008901B3"/>
    <w:rsid w:val="008B47F9"/>
    <w:rsid w:val="008F1F02"/>
    <w:rsid w:val="009304EC"/>
    <w:rsid w:val="00942D4E"/>
    <w:rsid w:val="00A15EF1"/>
    <w:rsid w:val="00A2352C"/>
    <w:rsid w:val="00A545D6"/>
    <w:rsid w:val="00A86330"/>
    <w:rsid w:val="00AD397F"/>
    <w:rsid w:val="00B14E53"/>
    <w:rsid w:val="00B43CF7"/>
    <w:rsid w:val="00BF6F00"/>
    <w:rsid w:val="00C16EFC"/>
    <w:rsid w:val="00C36C53"/>
    <w:rsid w:val="00C728FE"/>
    <w:rsid w:val="00CB05C3"/>
    <w:rsid w:val="00CF4488"/>
    <w:rsid w:val="00D24E4A"/>
    <w:rsid w:val="00D416B5"/>
    <w:rsid w:val="00DA0945"/>
    <w:rsid w:val="00DB063A"/>
    <w:rsid w:val="00DD4F7D"/>
    <w:rsid w:val="00E46E60"/>
    <w:rsid w:val="00E73442"/>
    <w:rsid w:val="00F617E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B3A386"/>
  <w15:docId w15:val="{6EC4938A-361D-4C36-ADB1-6E40491001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 w:eastAsia="en-US" w:bidi="he-IL"/>
      </w:rPr>
    </w:rPrDefault>
    <w:pPrDefault>
      <w:pPr>
        <w:bidi/>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B05C3"/>
  </w:style>
  <w:style w:type="paragraph" w:styleId="1">
    <w:name w:val="heading 1"/>
    <w:basedOn w:val="a"/>
    <w:next w:val="a"/>
    <w:uiPriority w:val="9"/>
    <w:qFormat/>
    <w:pPr>
      <w:keepNext/>
      <w:keepLines/>
      <w:spacing w:before="480" w:after="120"/>
      <w:outlineLvl w:val="0"/>
    </w:pPr>
    <w:rPr>
      <w:b/>
      <w:bCs/>
      <w:sz w:val="48"/>
      <w:szCs w:val="48"/>
    </w:rPr>
  </w:style>
  <w:style w:type="paragraph" w:styleId="2">
    <w:name w:val="heading 2"/>
    <w:basedOn w:val="a"/>
    <w:next w:val="a"/>
    <w:uiPriority w:val="9"/>
    <w:unhideWhenUsed/>
    <w:qFormat/>
    <w:pPr>
      <w:keepNext/>
      <w:keepLines/>
      <w:spacing w:before="360" w:after="80"/>
      <w:outlineLvl w:val="1"/>
    </w:pPr>
    <w:rPr>
      <w:b/>
      <w:bCs/>
      <w:sz w:val="36"/>
      <w:szCs w:val="36"/>
    </w:rPr>
  </w:style>
  <w:style w:type="paragraph" w:styleId="3">
    <w:name w:val="heading 3"/>
    <w:basedOn w:val="a"/>
    <w:next w:val="a"/>
    <w:uiPriority w:val="9"/>
    <w:unhideWhenUsed/>
    <w:qFormat/>
    <w:pPr>
      <w:keepNext/>
      <w:keepLines/>
      <w:spacing w:before="280" w:after="80"/>
      <w:outlineLvl w:val="2"/>
    </w:pPr>
    <w:rPr>
      <w:b/>
      <w:bCs/>
      <w:sz w:val="28"/>
      <w:szCs w:val="28"/>
    </w:rPr>
  </w:style>
  <w:style w:type="paragraph" w:styleId="4">
    <w:name w:val="heading 4"/>
    <w:basedOn w:val="a"/>
    <w:next w:val="a"/>
    <w:uiPriority w:val="9"/>
    <w:semiHidden/>
    <w:unhideWhenUsed/>
    <w:qFormat/>
    <w:pPr>
      <w:keepNext/>
      <w:keepLines/>
      <w:spacing w:before="240" w:after="40"/>
      <w:outlineLvl w:val="3"/>
    </w:pPr>
    <w:rPr>
      <w:b/>
      <w:bCs/>
      <w:sz w:val="24"/>
      <w:szCs w:val="24"/>
    </w:rPr>
  </w:style>
  <w:style w:type="paragraph" w:styleId="5">
    <w:name w:val="heading 5"/>
    <w:basedOn w:val="a"/>
    <w:next w:val="a"/>
    <w:uiPriority w:val="9"/>
    <w:semiHidden/>
    <w:unhideWhenUsed/>
    <w:qFormat/>
    <w:pPr>
      <w:keepNext/>
      <w:keepLines/>
      <w:spacing w:before="220" w:after="40"/>
      <w:outlineLvl w:val="4"/>
    </w:pPr>
    <w:rPr>
      <w:b/>
      <w:bCs/>
    </w:rPr>
  </w:style>
  <w:style w:type="paragraph" w:styleId="6">
    <w:name w:val="heading 6"/>
    <w:basedOn w:val="a"/>
    <w:next w:val="a"/>
    <w:uiPriority w:val="9"/>
    <w:semiHidden/>
    <w:unhideWhenUsed/>
    <w:qFormat/>
    <w:pPr>
      <w:keepNext/>
      <w:keepLines/>
      <w:spacing w:before="200" w:after="40"/>
      <w:outlineLvl w:val="5"/>
    </w:pPr>
    <w:rPr>
      <w:b/>
      <w:bCs/>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keepNext/>
      <w:keepLines/>
      <w:spacing w:before="480" w:after="120"/>
    </w:pPr>
    <w:rPr>
      <w:b/>
      <w:bCs/>
      <w:sz w:val="72"/>
      <w:szCs w:val="72"/>
    </w:rPr>
  </w:style>
  <w:style w:type="table" w:customStyle="1" w:styleId="TableNormal0">
    <w:name w:val="TableNormal"/>
    <w:tblPr>
      <w:tblCellMar>
        <w:top w:w="100" w:type="dxa"/>
        <w:left w:w="100" w:type="dxa"/>
        <w:bottom w:w="100" w:type="dxa"/>
        <w:right w:w="100" w:type="dxa"/>
      </w:tblCellMar>
    </w:tblPr>
  </w:style>
  <w:style w:type="table" w:customStyle="1" w:styleId="TableNormal1">
    <w:name w:val="TableNormal"/>
    <w:tblPr>
      <w:tblCellMar>
        <w:top w:w="100" w:type="dxa"/>
        <w:left w:w="100" w:type="dxa"/>
        <w:bottom w:w="100" w:type="dxa"/>
        <w:right w:w="100" w:type="dxa"/>
      </w:tblCellMar>
    </w:tblPr>
  </w:style>
  <w:style w:type="table" w:customStyle="1" w:styleId="TableNormal2">
    <w:name w:val="TableNormal"/>
    <w:tblPr>
      <w:tblCellMar>
        <w:top w:w="100" w:type="dxa"/>
        <w:left w:w="100" w:type="dxa"/>
        <w:bottom w:w="100" w:type="dxa"/>
        <w:right w:w="100" w:type="dxa"/>
      </w:tblCellMar>
    </w:tblPr>
  </w:style>
  <w:style w:type="table" w:customStyle="1" w:styleId="TableNormal3">
    <w:name w:val="Table Normal"/>
    <w:tblPr>
      <w:tblCellMar>
        <w:top w:w="0" w:type="dxa"/>
        <w:left w:w="0" w:type="dxa"/>
        <w:bottom w:w="0" w:type="dxa"/>
        <w:right w:w="0" w:type="dxa"/>
      </w:tblCellMar>
    </w:tblPr>
  </w:style>
  <w:style w:type="paragraph" w:styleId="a4">
    <w:name w:val="header"/>
    <w:link w:val="a5"/>
    <w:uiPriority w:val="99"/>
    <w:unhideWhenUsed/>
    <w:rsid w:val="00383640"/>
    <w:pPr>
      <w:tabs>
        <w:tab w:val="center" w:pos="4153"/>
        <w:tab w:val="right" w:pos="8306"/>
      </w:tabs>
      <w:spacing w:after="0" w:line="240" w:lineRule="auto"/>
    </w:pPr>
  </w:style>
  <w:style w:type="character" w:customStyle="1" w:styleId="a5">
    <w:name w:val="כותרת עליונה תו"/>
    <w:basedOn w:val="a0"/>
    <w:link w:val="a4"/>
    <w:uiPriority w:val="99"/>
    <w:rsid w:val="00383640"/>
  </w:style>
  <w:style w:type="paragraph" w:styleId="a6">
    <w:name w:val="footer"/>
    <w:link w:val="a7"/>
    <w:uiPriority w:val="99"/>
    <w:unhideWhenUsed/>
    <w:rsid w:val="00383640"/>
    <w:pPr>
      <w:tabs>
        <w:tab w:val="center" w:pos="4153"/>
        <w:tab w:val="right" w:pos="8306"/>
      </w:tabs>
      <w:spacing w:after="0" w:line="240" w:lineRule="auto"/>
    </w:pPr>
  </w:style>
  <w:style w:type="character" w:customStyle="1" w:styleId="a7">
    <w:name w:val="כותרת תחתונה תו"/>
    <w:basedOn w:val="a0"/>
    <w:link w:val="a6"/>
    <w:uiPriority w:val="99"/>
    <w:rsid w:val="00383640"/>
  </w:style>
  <w:style w:type="paragraph" w:styleId="a8">
    <w:name w:val="Balloon Text"/>
    <w:link w:val="a9"/>
    <w:uiPriority w:val="99"/>
    <w:semiHidden/>
    <w:unhideWhenUsed/>
    <w:rsid w:val="00383640"/>
    <w:pPr>
      <w:spacing w:after="0" w:line="240" w:lineRule="auto"/>
    </w:pPr>
    <w:rPr>
      <w:rFonts w:ascii="Tahoma" w:hAnsi="Tahoma" w:cs="Tahoma"/>
      <w:sz w:val="16"/>
      <w:szCs w:val="16"/>
    </w:rPr>
  </w:style>
  <w:style w:type="character" w:customStyle="1" w:styleId="a9">
    <w:name w:val="טקסט בלונים תו"/>
    <w:basedOn w:val="a0"/>
    <w:link w:val="a8"/>
    <w:uiPriority w:val="99"/>
    <w:semiHidden/>
    <w:rsid w:val="00383640"/>
    <w:rPr>
      <w:rFonts w:ascii="Tahoma" w:hAnsi="Tahoma" w:cs="Tahoma"/>
      <w:sz w:val="16"/>
      <w:szCs w:val="16"/>
    </w:rPr>
  </w:style>
  <w:style w:type="paragraph" w:styleId="aa">
    <w:name w:val="List Paragraph"/>
    <w:uiPriority w:val="34"/>
    <w:qFormat/>
    <w:rsid w:val="00383640"/>
    <w:pPr>
      <w:ind w:left="720"/>
      <w:contextualSpacing/>
    </w:pPr>
  </w:style>
  <w:style w:type="table" w:styleId="ab">
    <w:name w:val="Table Grid"/>
    <w:basedOn w:val="a1"/>
    <w:uiPriority w:val="59"/>
    <w:rsid w:val="000415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uiPriority w:val="99"/>
    <w:rsid w:val="004260B5"/>
  </w:style>
  <w:style w:type="table" w:customStyle="1" w:styleId="ac">
    <w:basedOn w:val="a1"/>
    <w:pPr>
      <w:spacing w:after="0" w:line="240" w:lineRule="auto"/>
    </w:pPr>
    <w:tblPr>
      <w:tblStyleRowBandSize w:val="1"/>
      <w:tblStyleColBandSize w:val="1"/>
    </w:tblPr>
  </w:style>
  <w:style w:type="table" w:customStyle="1" w:styleId="ad">
    <w:basedOn w:val="a1"/>
    <w:pPr>
      <w:spacing w:after="0" w:line="240" w:lineRule="auto"/>
    </w:pPr>
    <w:tblPr>
      <w:tblStyleRowBandSize w:val="1"/>
      <w:tblStyleColBandSize w:val="1"/>
    </w:tblPr>
  </w:style>
  <w:style w:type="table" w:customStyle="1" w:styleId="ae">
    <w:basedOn w:val="a1"/>
    <w:pPr>
      <w:spacing w:after="0" w:line="240" w:lineRule="auto"/>
    </w:pPr>
    <w:tblPr>
      <w:tblStyleRowBandSize w:val="1"/>
      <w:tblStyleColBandSize w:val="1"/>
    </w:tblPr>
  </w:style>
  <w:style w:type="table" w:customStyle="1" w:styleId="af">
    <w:basedOn w:val="a1"/>
    <w:pPr>
      <w:spacing w:after="0" w:line="240" w:lineRule="auto"/>
    </w:pPr>
    <w:tblPr>
      <w:tblStyleRowBandSize w:val="1"/>
      <w:tblStyleColBandSize w:val="1"/>
    </w:tblPr>
  </w:style>
  <w:style w:type="table" w:customStyle="1" w:styleId="af0">
    <w:basedOn w:val="a1"/>
    <w:pPr>
      <w:spacing w:after="0" w:line="240" w:lineRule="auto"/>
    </w:pPr>
    <w:tblPr>
      <w:tblStyleRowBandSize w:val="1"/>
      <w:tblStyleColBandSize w:val="1"/>
    </w:tblPr>
  </w:style>
  <w:style w:type="table" w:customStyle="1" w:styleId="af1">
    <w:basedOn w:val="a1"/>
    <w:pPr>
      <w:spacing w:after="0" w:line="240" w:lineRule="auto"/>
    </w:pPr>
    <w:tblPr>
      <w:tblStyleRowBandSize w:val="1"/>
      <w:tblStyleColBandSize w:val="1"/>
    </w:tblPr>
  </w:style>
  <w:style w:type="table" w:customStyle="1" w:styleId="af2">
    <w:basedOn w:val="a1"/>
    <w:pPr>
      <w:spacing w:after="0" w:line="240" w:lineRule="auto"/>
    </w:pPr>
    <w:tblPr>
      <w:tblStyleRowBandSize w:val="1"/>
      <w:tblStyleColBandSize w:val="1"/>
    </w:tblPr>
  </w:style>
  <w:style w:type="table" w:customStyle="1" w:styleId="af3">
    <w:basedOn w:val="a1"/>
    <w:pPr>
      <w:spacing w:after="0" w:line="240" w:lineRule="auto"/>
    </w:pPr>
    <w:tblPr>
      <w:tblStyleRowBandSize w:val="1"/>
      <w:tblStyleColBandSize w:val="1"/>
    </w:tblPr>
  </w:style>
  <w:style w:type="table" w:customStyle="1" w:styleId="af4">
    <w:basedOn w:val="TableNormal3"/>
    <w:pPr>
      <w:spacing w:after="0" w:line="240" w:lineRule="auto"/>
    </w:pPr>
    <w:tblPr>
      <w:tblStyleRowBandSize w:val="1"/>
      <w:tblStyleColBandSize w:val="1"/>
      <w:tblCellMar>
        <w:left w:w="108" w:type="dxa"/>
        <w:right w:w="108" w:type="dxa"/>
      </w:tblCellMar>
    </w:tblPr>
  </w:style>
  <w:style w:type="table" w:customStyle="1" w:styleId="af5">
    <w:basedOn w:val="TableNormal3"/>
    <w:pPr>
      <w:spacing w:after="0" w:line="240" w:lineRule="auto"/>
    </w:pPr>
    <w:tblPr>
      <w:tblStyleRowBandSize w:val="1"/>
      <w:tblStyleColBandSize w:val="1"/>
      <w:tblCellMar>
        <w:left w:w="108" w:type="dxa"/>
        <w:right w:w="108" w:type="dxa"/>
      </w:tblCellMar>
    </w:tblPr>
  </w:style>
  <w:style w:type="table" w:customStyle="1" w:styleId="af6">
    <w:basedOn w:val="TableNormal3"/>
    <w:pPr>
      <w:spacing w:after="0" w:line="240" w:lineRule="auto"/>
    </w:pPr>
    <w:tblPr>
      <w:tblStyleRowBandSize w:val="1"/>
      <w:tblStyleColBandSize w:val="1"/>
      <w:tblCellMar>
        <w:left w:w="108" w:type="dxa"/>
        <w:right w:w="108" w:type="dxa"/>
      </w:tblCellMar>
    </w:tblPr>
  </w:style>
  <w:style w:type="table" w:customStyle="1" w:styleId="af7">
    <w:basedOn w:val="TableNormal3"/>
    <w:pPr>
      <w:spacing w:after="0" w:line="240" w:lineRule="auto"/>
    </w:pPr>
    <w:tblPr>
      <w:tblStyleRowBandSize w:val="1"/>
      <w:tblStyleColBandSize w:val="1"/>
      <w:tblCellMar>
        <w:left w:w="108" w:type="dxa"/>
        <w:right w:w="108" w:type="dxa"/>
      </w:tblCellMar>
    </w:tblPr>
  </w:style>
  <w:style w:type="table" w:customStyle="1" w:styleId="af8">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9">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a">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b">
    <w:basedOn w:val="TableNormal2"/>
    <w:pPr>
      <w:spacing w:after="0" w:line="240" w:lineRule="auto"/>
    </w:pPr>
    <w:tblPr>
      <w:tblStyleRowBandSize w:val="1"/>
      <w:tblStyleColBandSize w:val="1"/>
      <w:tblCellMar>
        <w:top w:w="0" w:type="dxa"/>
        <w:left w:w="108" w:type="dxa"/>
        <w:bottom w:w="0" w:type="dxa"/>
        <w:right w:w="108" w:type="dxa"/>
      </w:tblCellMar>
    </w:tblPr>
  </w:style>
  <w:style w:type="paragraph" w:styleId="NormalWeb">
    <w:name w:val="Normal (Web)"/>
    <w:uiPriority w:val="99"/>
    <w:semiHidden/>
    <w:unhideWhenUsed/>
    <w:rsid w:val="001638F3"/>
    <w:pPr>
      <w:bidi w:val="0"/>
      <w:spacing w:before="100" w:beforeAutospacing="1" w:after="100" w:afterAutospacing="1" w:line="240" w:lineRule="auto"/>
    </w:pPr>
    <w:rPr>
      <w:rFonts w:ascii="Times New Roman" w:eastAsia="Times New Roman" w:hAnsi="Times New Roman" w:cs="Times New Roman"/>
      <w:sz w:val="24"/>
      <w:szCs w:val="24"/>
      <w:lang w:val="en-US"/>
    </w:rPr>
  </w:style>
  <w:style w:type="table" w:styleId="5-1">
    <w:name w:val="Grid Table 5 Dark Accent 1"/>
    <w:basedOn w:val="a1"/>
    <w:uiPriority w:val="50"/>
    <w:rsid w:val="009625A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2-5">
    <w:name w:val="Grid Table 2 Accent 5"/>
    <w:basedOn w:val="a1"/>
    <w:uiPriority w:val="47"/>
    <w:rsid w:val="009625AD"/>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3-1">
    <w:name w:val="Grid Table 3 Accent 1"/>
    <w:basedOn w:val="a1"/>
    <w:uiPriority w:val="48"/>
    <w:rsid w:val="009625A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3-10">
    <w:name w:val="List Table 3 Accent 1"/>
    <w:basedOn w:val="a1"/>
    <w:uiPriority w:val="48"/>
    <w:rsid w:val="009625AD"/>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10">
    <w:name w:val="Plain Table 1"/>
    <w:basedOn w:val="a1"/>
    <w:uiPriority w:val="41"/>
    <w:rsid w:val="009625A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1">
    <w:name w:val="Grid Table 1 Light Accent 1"/>
    <w:basedOn w:val="a1"/>
    <w:uiPriority w:val="46"/>
    <w:rsid w:val="009625A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2-1">
    <w:name w:val="Grid Table 2 Accent 1"/>
    <w:basedOn w:val="a1"/>
    <w:uiPriority w:val="47"/>
    <w:rsid w:val="009625AD"/>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4-1">
    <w:name w:val="Grid Table 4 Accent 1"/>
    <w:basedOn w:val="a1"/>
    <w:uiPriority w:val="49"/>
    <w:rsid w:val="009625A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afc">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d">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e">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0">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1">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2">
    <w:basedOn w:val="TableNormal1"/>
    <w:pPr>
      <w:spacing w:after="0" w:line="240" w:lineRule="auto"/>
    </w:pPr>
    <w:tblPr>
      <w:tblStyleRowBandSize w:val="1"/>
      <w:tblStyleColBandSize w:val="1"/>
      <w:tblCellMar>
        <w:top w:w="0" w:type="dxa"/>
        <w:left w:w="108" w:type="dxa"/>
        <w:bottom w:w="0" w:type="dxa"/>
        <w:right w:w="108" w:type="dxa"/>
      </w:tblCellMar>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3">
    <w:basedOn w:val="TableNormal1"/>
    <w:pPr>
      <w:spacing w:after="0" w:line="240" w:lineRule="auto"/>
    </w:pPr>
    <w:tblPr>
      <w:tblStyleRowBandSize w:val="1"/>
      <w:tblStyleColBandSize w:val="1"/>
      <w:tblCellMar>
        <w:top w:w="0" w:type="dxa"/>
        <w:left w:w="108" w:type="dxa"/>
        <w:bottom w:w="0" w:type="dxa"/>
        <w:right w:w="108" w:type="dxa"/>
      </w:tblCellMar>
    </w:tblPr>
  </w:style>
  <w:style w:type="character" w:styleId="Hyperlink">
    <w:name w:val="Hyperlink"/>
    <w:basedOn w:val="a0"/>
    <w:uiPriority w:val="99"/>
    <w:unhideWhenUsed/>
    <w:rsid w:val="00597A06"/>
    <w:rPr>
      <w:color w:val="0563C1" w:themeColor="hyperlink"/>
      <w:u w:val="single"/>
    </w:rPr>
  </w:style>
  <w:style w:type="character" w:styleId="aff4">
    <w:name w:val="Unresolved Mention"/>
    <w:basedOn w:val="a0"/>
    <w:uiPriority w:val="99"/>
    <w:semiHidden/>
    <w:unhideWhenUsed/>
    <w:rsid w:val="00597A06"/>
    <w:rPr>
      <w:color w:val="605E5C"/>
      <w:shd w:val="clear" w:color="auto" w:fill="E1DFDD"/>
    </w:rPr>
  </w:style>
  <w:style w:type="paragraph" w:styleId="aff5">
    <w:name w:val="Subtitle"/>
    <w:basedOn w:val="a"/>
    <w:next w:val="a"/>
    <w:uiPriority w:val="11"/>
    <w:qFormat/>
    <w:pPr>
      <w:keepNext/>
      <w:keepLines/>
      <w:spacing w:before="360" w:after="80"/>
    </w:pPr>
    <w:rPr>
      <w:rFonts w:ascii="Georgia" w:eastAsia="Georgia" w:hAnsi="Georgia" w:cs="Georgia"/>
      <w:i/>
      <w:iCs/>
      <w:color w:val="666666"/>
      <w:sz w:val="48"/>
      <w:szCs w:val="48"/>
    </w:rPr>
  </w:style>
  <w:style w:type="table" w:customStyle="1" w:styleId="aff6">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7">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8">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9">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b">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c">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d">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e">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
    <w:basedOn w:val="TableNormal0"/>
    <w:tblPr>
      <w:tblStyleRowBandSize w:val="1"/>
      <w:tblStyleColBandSize w:val="1"/>
      <w:tblCellMar>
        <w:top w:w="0" w:type="dxa"/>
        <w:left w:w="115" w:type="dxa"/>
        <w:bottom w:w="0" w:type="dxa"/>
        <w:right w:w="115" w:type="dxa"/>
      </w:tblCellMar>
    </w:tblPr>
  </w:style>
  <w:style w:type="table" w:customStyle="1" w:styleId="afff0">
    <w:basedOn w:val="TableNormal0"/>
    <w:pPr>
      <w:spacing w:after="0" w:line="240" w:lineRule="auto"/>
    </w:pPr>
    <w:tblPr>
      <w:tblStyleRowBandSize w:val="1"/>
      <w:tblStyleColBandSize w:val="1"/>
      <w:tblCellMar>
        <w:top w:w="0" w:type="dxa"/>
        <w:left w:w="108" w:type="dxa"/>
        <w:bottom w:w="0" w:type="dxa"/>
        <w:right w:w="108" w:type="dxa"/>
      </w:tblCellMar>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f1">
    <w:basedOn w:val="TableNormal0"/>
    <w:pPr>
      <w:spacing w:after="0" w:line="240" w:lineRule="auto"/>
    </w:pPr>
    <w:tblPr>
      <w:tblStyleRowBandSize w:val="1"/>
      <w:tblStyleColBandSize w:val="1"/>
      <w:tblCellMar>
        <w:top w:w="0" w:type="dxa"/>
        <w:left w:w="108" w:type="dxa"/>
        <w:bottom w:w="0" w:type="dxa"/>
        <w:right w:w="108" w:type="dxa"/>
      </w:tblCellMar>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f2">
    <w:basedOn w:val="TableNormal0"/>
    <w:pPr>
      <w:spacing w:after="0" w:line="240" w:lineRule="auto"/>
    </w:pPr>
    <w:tblPr>
      <w:tblStyleRowBandSize w:val="1"/>
      <w:tblStyleColBandSize w:val="1"/>
      <w:tblCellMar>
        <w:top w:w="0" w:type="dxa"/>
        <w:left w:w="108" w:type="dxa"/>
        <w:bottom w:w="0" w:type="dxa"/>
        <w:right w:w="108" w:type="dxa"/>
      </w:tblCellMar>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0"/>
    <w:pPr>
      <w:spacing w:after="0" w:line="240" w:lineRule="auto"/>
    </w:pPr>
    <w:tblPr>
      <w:tblStyleRowBandSize w:val="1"/>
      <w:tblStyleColBandSize w:val="1"/>
      <w:tblCellMar>
        <w:top w:w="0" w:type="dxa"/>
        <w:left w:w="108" w:type="dxa"/>
        <w:bottom w:w="0" w:type="dxa"/>
        <w:right w:w="108" w:type="dxa"/>
      </w:tblCellMar>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f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TML">
    <w:name w:val="HTML Preformatted"/>
    <w:basedOn w:val="a"/>
    <w:link w:val="HTML0"/>
    <w:uiPriority w:val="99"/>
    <w:semiHidden/>
    <w:unhideWhenUsed/>
    <w:rsid w:val="005E0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lang w:val="en-US"/>
    </w:rPr>
  </w:style>
  <w:style w:type="character" w:customStyle="1" w:styleId="HTML0">
    <w:name w:val="HTML מעוצב מראש תו"/>
    <w:basedOn w:val="a0"/>
    <w:link w:val="HTML"/>
    <w:uiPriority w:val="99"/>
    <w:semiHidden/>
    <w:rsid w:val="005E0031"/>
    <w:rPr>
      <w:rFonts w:ascii="Courier New" w:eastAsia="Times New Roman" w:hAnsi="Courier New" w:cs="Courier New"/>
      <w:sz w:val="20"/>
      <w:szCs w:val="20"/>
      <w:lang w:val="en-US"/>
    </w:rPr>
  </w:style>
  <w:style w:type="character" w:customStyle="1" w:styleId="hljs-params">
    <w:name w:val="hljs-params"/>
    <w:basedOn w:val="a0"/>
    <w:rsid w:val="003248B2"/>
  </w:style>
  <w:style w:type="character" w:customStyle="1" w:styleId="hljs-number">
    <w:name w:val="hljs-number"/>
    <w:basedOn w:val="a0"/>
    <w:rsid w:val="003248B2"/>
  </w:style>
  <w:style w:type="character" w:customStyle="1" w:styleId="hljs-title">
    <w:name w:val="hljs-title"/>
    <w:basedOn w:val="a0"/>
    <w:rsid w:val="003219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07644">
      <w:bodyDiv w:val="1"/>
      <w:marLeft w:val="0"/>
      <w:marRight w:val="0"/>
      <w:marTop w:val="0"/>
      <w:marBottom w:val="0"/>
      <w:divBdr>
        <w:top w:val="none" w:sz="0" w:space="0" w:color="auto"/>
        <w:left w:val="none" w:sz="0" w:space="0" w:color="auto"/>
        <w:bottom w:val="none" w:sz="0" w:space="0" w:color="auto"/>
        <w:right w:val="none" w:sz="0" w:space="0" w:color="auto"/>
      </w:divBdr>
      <w:divsChild>
        <w:div w:id="1290211789">
          <w:marLeft w:val="0"/>
          <w:marRight w:val="0"/>
          <w:marTop w:val="0"/>
          <w:marBottom w:val="0"/>
          <w:divBdr>
            <w:top w:val="none" w:sz="0" w:space="0" w:color="auto"/>
            <w:left w:val="none" w:sz="0" w:space="0" w:color="auto"/>
            <w:bottom w:val="none" w:sz="0" w:space="0" w:color="auto"/>
            <w:right w:val="none" w:sz="0" w:space="0" w:color="auto"/>
          </w:divBdr>
        </w:div>
      </w:divsChild>
    </w:div>
    <w:div w:id="510729284">
      <w:bodyDiv w:val="1"/>
      <w:marLeft w:val="0"/>
      <w:marRight w:val="0"/>
      <w:marTop w:val="0"/>
      <w:marBottom w:val="0"/>
      <w:divBdr>
        <w:top w:val="none" w:sz="0" w:space="0" w:color="auto"/>
        <w:left w:val="none" w:sz="0" w:space="0" w:color="auto"/>
        <w:bottom w:val="none" w:sz="0" w:space="0" w:color="auto"/>
        <w:right w:val="none" w:sz="0" w:space="0" w:color="auto"/>
      </w:divBdr>
      <w:divsChild>
        <w:div w:id="1730034129">
          <w:marLeft w:val="0"/>
          <w:marRight w:val="0"/>
          <w:marTop w:val="0"/>
          <w:marBottom w:val="0"/>
          <w:divBdr>
            <w:top w:val="none" w:sz="0" w:space="0" w:color="auto"/>
            <w:left w:val="none" w:sz="0" w:space="0" w:color="auto"/>
            <w:bottom w:val="none" w:sz="0" w:space="0" w:color="auto"/>
            <w:right w:val="none" w:sz="0" w:space="0" w:color="auto"/>
          </w:divBdr>
        </w:div>
      </w:divsChild>
    </w:div>
    <w:div w:id="765729409">
      <w:bodyDiv w:val="1"/>
      <w:marLeft w:val="0"/>
      <w:marRight w:val="0"/>
      <w:marTop w:val="0"/>
      <w:marBottom w:val="0"/>
      <w:divBdr>
        <w:top w:val="none" w:sz="0" w:space="0" w:color="auto"/>
        <w:left w:val="none" w:sz="0" w:space="0" w:color="auto"/>
        <w:bottom w:val="none" w:sz="0" w:space="0" w:color="auto"/>
        <w:right w:val="none" w:sz="0" w:space="0" w:color="auto"/>
      </w:divBdr>
      <w:divsChild>
        <w:div w:id="2099057096">
          <w:marLeft w:val="0"/>
          <w:marRight w:val="0"/>
          <w:marTop w:val="0"/>
          <w:marBottom w:val="0"/>
          <w:divBdr>
            <w:top w:val="none" w:sz="0" w:space="0" w:color="auto"/>
            <w:left w:val="none" w:sz="0" w:space="0" w:color="auto"/>
            <w:bottom w:val="none" w:sz="0" w:space="0" w:color="auto"/>
            <w:right w:val="none" w:sz="0" w:space="0" w:color="auto"/>
          </w:divBdr>
        </w:div>
      </w:divsChild>
    </w:div>
    <w:div w:id="773407489">
      <w:bodyDiv w:val="1"/>
      <w:marLeft w:val="0"/>
      <w:marRight w:val="0"/>
      <w:marTop w:val="0"/>
      <w:marBottom w:val="0"/>
      <w:divBdr>
        <w:top w:val="none" w:sz="0" w:space="0" w:color="auto"/>
        <w:left w:val="none" w:sz="0" w:space="0" w:color="auto"/>
        <w:bottom w:val="none" w:sz="0" w:space="0" w:color="auto"/>
        <w:right w:val="none" w:sz="0" w:space="0" w:color="auto"/>
      </w:divBdr>
      <w:divsChild>
        <w:div w:id="169178555">
          <w:marLeft w:val="0"/>
          <w:marRight w:val="0"/>
          <w:marTop w:val="0"/>
          <w:marBottom w:val="0"/>
          <w:divBdr>
            <w:top w:val="none" w:sz="0" w:space="0" w:color="auto"/>
            <w:left w:val="none" w:sz="0" w:space="0" w:color="auto"/>
            <w:bottom w:val="none" w:sz="0" w:space="0" w:color="auto"/>
            <w:right w:val="none" w:sz="0" w:space="0" w:color="auto"/>
          </w:divBdr>
        </w:div>
      </w:divsChild>
    </w:div>
    <w:div w:id="830827753">
      <w:bodyDiv w:val="1"/>
      <w:marLeft w:val="0"/>
      <w:marRight w:val="0"/>
      <w:marTop w:val="0"/>
      <w:marBottom w:val="0"/>
      <w:divBdr>
        <w:top w:val="none" w:sz="0" w:space="0" w:color="auto"/>
        <w:left w:val="none" w:sz="0" w:space="0" w:color="auto"/>
        <w:bottom w:val="none" w:sz="0" w:space="0" w:color="auto"/>
        <w:right w:val="none" w:sz="0" w:space="0" w:color="auto"/>
      </w:divBdr>
      <w:divsChild>
        <w:div w:id="309678470">
          <w:marLeft w:val="0"/>
          <w:marRight w:val="0"/>
          <w:marTop w:val="0"/>
          <w:marBottom w:val="0"/>
          <w:divBdr>
            <w:top w:val="none" w:sz="0" w:space="0" w:color="auto"/>
            <w:left w:val="none" w:sz="0" w:space="0" w:color="auto"/>
            <w:bottom w:val="none" w:sz="0" w:space="0" w:color="auto"/>
            <w:right w:val="none" w:sz="0" w:space="0" w:color="auto"/>
          </w:divBdr>
        </w:div>
      </w:divsChild>
    </w:div>
    <w:div w:id="1062873406">
      <w:bodyDiv w:val="1"/>
      <w:marLeft w:val="0"/>
      <w:marRight w:val="0"/>
      <w:marTop w:val="0"/>
      <w:marBottom w:val="0"/>
      <w:divBdr>
        <w:top w:val="none" w:sz="0" w:space="0" w:color="auto"/>
        <w:left w:val="none" w:sz="0" w:space="0" w:color="auto"/>
        <w:bottom w:val="none" w:sz="0" w:space="0" w:color="auto"/>
        <w:right w:val="none" w:sz="0" w:space="0" w:color="auto"/>
      </w:divBdr>
      <w:divsChild>
        <w:div w:id="1091311856">
          <w:marLeft w:val="0"/>
          <w:marRight w:val="0"/>
          <w:marTop w:val="0"/>
          <w:marBottom w:val="0"/>
          <w:divBdr>
            <w:top w:val="none" w:sz="0" w:space="0" w:color="auto"/>
            <w:left w:val="none" w:sz="0" w:space="0" w:color="auto"/>
            <w:bottom w:val="none" w:sz="0" w:space="0" w:color="auto"/>
            <w:right w:val="none" w:sz="0" w:space="0" w:color="auto"/>
          </w:divBdr>
        </w:div>
      </w:divsChild>
    </w:div>
    <w:div w:id="1186793677">
      <w:bodyDiv w:val="1"/>
      <w:marLeft w:val="0"/>
      <w:marRight w:val="0"/>
      <w:marTop w:val="0"/>
      <w:marBottom w:val="0"/>
      <w:divBdr>
        <w:top w:val="none" w:sz="0" w:space="0" w:color="auto"/>
        <w:left w:val="none" w:sz="0" w:space="0" w:color="auto"/>
        <w:bottom w:val="none" w:sz="0" w:space="0" w:color="auto"/>
        <w:right w:val="none" w:sz="0" w:space="0" w:color="auto"/>
      </w:divBdr>
      <w:divsChild>
        <w:div w:id="259412566">
          <w:marLeft w:val="0"/>
          <w:marRight w:val="0"/>
          <w:marTop w:val="0"/>
          <w:marBottom w:val="0"/>
          <w:divBdr>
            <w:top w:val="none" w:sz="0" w:space="0" w:color="auto"/>
            <w:left w:val="none" w:sz="0" w:space="0" w:color="auto"/>
            <w:bottom w:val="none" w:sz="0" w:space="0" w:color="auto"/>
            <w:right w:val="none" w:sz="0" w:space="0" w:color="auto"/>
          </w:divBdr>
        </w:div>
      </w:divsChild>
    </w:div>
    <w:div w:id="1671369622">
      <w:bodyDiv w:val="1"/>
      <w:marLeft w:val="0"/>
      <w:marRight w:val="0"/>
      <w:marTop w:val="0"/>
      <w:marBottom w:val="0"/>
      <w:divBdr>
        <w:top w:val="none" w:sz="0" w:space="0" w:color="auto"/>
        <w:left w:val="none" w:sz="0" w:space="0" w:color="auto"/>
        <w:bottom w:val="none" w:sz="0" w:space="0" w:color="auto"/>
        <w:right w:val="none" w:sz="0" w:space="0" w:color="auto"/>
      </w:divBdr>
      <w:divsChild>
        <w:div w:id="683433059">
          <w:marLeft w:val="0"/>
          <w:marRight w:val="0"/>
          <w:marTop w:val="0"/>
          <w:marBottom w:val="0"/>
          <w:divBdr>
            <w:top w:val="none" w:sz="0" w:space="0" w:color="auto"/>
            <w:left w:val="none" w:sz="0" w:space="0" w:color="auto"/>
            <w:bottom w:val="none" w:sz="0" w:space="0" w:color="auto"/>
            <w:right w:val="none" w:sz="0" w:space="0" w:color="auto"/>
          </w:divBdr>
        </w:div>
      </w:divsChild>
    </w:div>
    <w:div w:id="1688368707">
      <w:bodyDiv w:val="1"/>
      <w:marLeft w:val="0"/>
      <w:marRight w:val="0"/>
      <w:marTop w:val="0"/>
      <w:marBottom w:val="0"/>
      <w:divBdr>
        <w:top w:val="none" w:sz="0" w:space="0" w:color="auto"/>
        <w:left w:val="none" w:sz="0" w:space="0" w:color="auto"/>
        <w:bottom w:val="none" w:sz="0" w:space="0" w:color="auto"/>
        <w:right w:val="none" w:sz="0" w:space="0" w:color="auto"/>
      </w:divBdr>
      <w:divsChild>
        <w:div w:id="518813897">
          <w:marLeft w:val="0"/>
          <w:marRight w:val="0"/>
          <w:marTop w:val="0"/>
          <w:marBottom w:val="0"/>
          <w:divBdr>
            <w:top w:val="none" w:sz="0" w:space="0" w:color="auto"/>
            <w:left w:val="none" w:sz="0" w:space="0" w:color="auto"/>
            <w:bottom w:val="none" w:sz="0" w:space="0" w:color="auto"/>
            <w:right w:val="none" w:sz="0" w:space="0" w:color="auto"/>
          </w:divBdr>
        </w:div>
      </w:divsChild>
    </w:div>
    <w:div w:id="2075740556">
      <w:bodyDiv w:val="1"/>
      <w:marLeft w:val="0"/>
      <w:marRight w:val="0"/>
      <w:marTop w:val="0"/>
      <w:marBottom w:val="0"/>
      <w:divBdr>
        <w:top w:val="none" w:sz="0" w:space="0" w:color="auto"/>
        <w:left w:val="none" w:sz="0" w:space="0" w:color="auto"/>
        <w:bottom w:val="none" w:sz="0" w:space="0" w:color="auto"/>
        <w:right w:val="none" w:sz="0" w:space="0" w:color="auto"/>
      </w:divBdr>
      <w:divsChild>
        <w:div w:id="93764198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2" Type="http://schemas.openxmlformats.org/officeDocument/2006/relationships/image" Target="media/image16.jpg"/><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1rcrex/BxLBrLzahDUP3PK5QFA==">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204</TotalTime>
  <Pages>41</Pages>
  <Words>4897</Words>
  <Characters>24485</Characters>
  <Application>Microsoft Office Word</Application>
  <DocSecurity>0</DocSecurity>
  <Lines>204</Lines>
  <Paragraphs>58</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29324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morim</dc:creator>
  <cp:lastModifiedBy>talmid</cp:lastModifiedBy>
  <cp:revision>16</cp:revision>
  <dcterms:created xsi:type="dcterms:W3CDTF">2025-12-06T09:43:00Z</dcterms:created>
  <dcterms:modified xsi:type="dcterms:W3CDTF">2026-01-08T11:57:00Z</dcterms:modified>
</cp:coreProperties>
</file>